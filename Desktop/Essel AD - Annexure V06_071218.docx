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Toc514331669" w:displacedByCustomXml="next"/>
    <w:sdt>
      <w:sdtPr>
        <w:id w:val="-1489318971"/>
        <w:docPartObj>
          <w:docPartGallery w:val="Cover Pages"/>
          <w:docPartUnique/>
        </w:docPartObj>
      </w:sdtPr>
      <w:sdtContent>
        <w:p w14:paraId="673D4AFA" w14:textId="0E75878B" w:rsidR="00CE5129" w:rsidRDefault="00CE5129">
          <w:r w:rsidRPr="00E4007E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1072" behindDoc="0" locked="0" layoutInCell="1" allowOverlap="1" wp14:anchorId="56DFCDF4" wp14:editId="4E7ED763">
                    <wp:simplePos x="0" y="0"/>
                    <wp:positionH relativeFrom="column">
                      <wp:posOffset>4443371</wp:posOffset>
                    </wp:positionH>
                    <wp:positionV relativeFrom="paragraph">
                      <wp:posOffset>-497205</wp:posOffset>
                    </wp:positionV>
                    <wp:extent cx="1663700" cy="446405"/>
                    <wp:effectExtent l="0" t="0" r="0" b="0"/>
                    <wp:wrapNone/>
                    <wp:docPr id="23" name="Group 2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663700" cy="446405"/>
                              <a:chOff x="0" y="0"/>
                              <a:chExt cx="1389888" cy="373063"/>
                            </a:xfrm>
                          </wpg:grpSpPr>
                          <pic:pic xmlns:pic="http://schemas.openxmlformats.org/drawingml/2006/picture">
                            <pic:nvPicPr>
                              <pic:cNvPr id="26" name="Picture 26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152965"/>
                                <a:ext cx="1389888" cy="220098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27" name="Freeform 5"/>
                            <wps:cNvSpPr>
                              <a:spLocks/>
                            </wps:cNvSpPr>
                            <wps:spPr bwMode="auto">
                              <a:xfrm>
                                <a:off x="810450" y="0"/>
                                <a:ext cx="136525" cy="147638"/>
                              </a:xfrm>
                              <a:custGeom>
                                <a:avLst/>
                                <a:gdLst>
                                  <a:gd name="T0" fmla="*/ 0 w 86"/>
                                  <a:gd name="T1" fmla="*/ 66 h 93"/>
                                  <a:gd name="T2" fmla="*/ 50 w 86"/>
                                  <a:gd name="T3" fmla="*/ 47 h 93"/>
                                  <a:gd name="T4" fmla="*/ 0 w 86"/>
                                  <a:gd name="T5" fmla="*/ 27 h 93"/>
                                  <a:gd name="T6" fmla="*/ 0 w 86"/>
                                  <a:gd name="T7" fmla="*/ 0 h 93"/>
                                  <a:gd name="T8" fmla="*/ 86 w 86"/>
                                  <a:gd name="T9" fmla="*/ 35 h 93"/>
                                  <a:gd name="T10" fmla="*/ 86 w 86"/>
                                  <a:gd name="T11" fmla="*/ 57 h 93"/>
                                  <a:gd name="T12" fmla="*/ 0 w 86"/>
                                  <a:gd name="T13" fmla="*/ 93 h 93"/>
                                  <a:gd name="T14" fmla="*/ 0 w 86"/>
                                  <a:gd name="T15" fmla="*/ 66 h 9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</a:cxnLst>
                                <a:rect l="0" t="0" r="r" b="b"/>
                                <a:pathLst>
                                  <a:path w="86" h="93">
                                    <a:moveTo>
                                      <a:pt x="0" y="66"/>
                                    </a:moveTo>
                                    <a:lnTo>
                                      <a:pt x="50" y="47"/>
                                    </a:lnTo>
                                    <a:lnTo>
                                      <a:pt x="0" y="27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86" y="35"/>
                                    </a:lnTo>
                                    <a:lnTo>
                                      <a:pt x="86" y="57"/>
                                    </a:lnTo>
                                    <a:lnTo>
                                      <a:pt x="0" y="93"/>
                                    </a:lnTo>
                                    <a:lnTo>
                                      <a:pt x="0" y="6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D700"/>
                              </a:solidFill>
                              <a:ln>
                                <a:noFill/>
                              </a:ln>
                              <a:extLst/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>
                <w:pict>
                  <v:group w14:anchorId="636CC8E3" id="Group 24" o:spid="_x0000_s1026" style="position:absolute;margin-left:349.85pt;margin-top:-39.15pt;width:131pt;height:35.15pt;z-index:251651072" coordsize="13898,3730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26" o:spid="_x0000_s1027" type="#_x0000_t75" style="position:absolute;top:1529;width:13898;height:2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">
                      <v:imagedata r:id="rId9" o:title=""/>
                    </v:shape>
                    <v:shape id="Freeform 5" o:spid="_x0000_s1028" style="position:absolute;left:8104;width:1365;height:1476;visibility:visible;mso-wrap-style:square;v-text-anchor:top" coordsize="86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" path="m,66l50,47,,27,,,86,35r,22l,93,,66xe" fillcolor="#00d700" stroked="f">
                      <v:path arrowok="t" o:connecttype="custom" o:connectlocs="0,104775;79375,74613;0,42863;0,0;136525,55563;136525,90488;0,147638;0,104775" o:connectangles="0,0,0,0,0,0,0,0"/>
                    </v:shape>
                  </v:group>
                </w:pict>
              </mc:Fallback>
            </mc:AlternateContent>
          </w:r>
          <w:r>
            <w:rPr>
              <w:noProof/>
            </w:rPr>
            <w:drawing>
              <wp:anchor distT="0" distB="0" distL="114300" distR="114300" simplePos="0" relativeHeight="251646976" behindDoc="1" locked="0" layoutInCell="1" allowOverlap="1" wp14:anchorId="0E0F367C" wp14:editId="2487ECE8">
                <wp:simplePos x="0" y="0"/>
                <wp:positionH relativeFrom="margin">
                  <wp:posOffset>-972958</wp:posOffset>
                </wp:positionH>
                <wp:positionV relativeFrom="margin">
                  <wp:posOffset>-943748</wp:posOffset>
                </wp:positionV>
                <wp:extent cx="8215952" cy="10149840"/>
                <wp:effectExtent l="0" t="0" r="0" b="3810"/>
                <wp:wrapNone/>
                <wp:docPr id="16" name="Picture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126485251-draft-beer-close-up-full-frame-gettyimages.jpg"/>
                        <pic:cNvPicPr/>
                      </pic:nvPicPr>
                      <pic:blipFill>
                        <a:blip r:embed="rId10" cstate="print">
                          <a:duotone>
                            <a:prstClr val="black"/>
                            <a:schemeClr val="accent1">
                              <a:tint val="45000"/>
                              <a:satMod val="400000"/>
                            </a:schemeClr>
                          </a:duotone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11">
                                  <a14:imgEffect>
                                    <a14:brightnessContrast bright="-20000" contrast="-4000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215952" cy="101498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49024" behindDoc="0" locked="0" layoutInCell="1" allowOverlap="1" wp14:anchorId="7AC44BDA" wp14:editId="63F021CC">
                    <wp:simplePos x="0" y="0"/>
                    <wp:positionH relativeFrom="margin">
                      <wp:posOffset>-894522</wp:posOffset>
                    </wp:positionH>
                    <wp:positionV relativeFrom="paragraph">
                      <wp:posOffset>278296</wp:posOffset>
                    </wp:positionV>
                    <wp:extent cx="6621517" cy="2647950"/>
                    <wp:effectExtent l="0" t="0" r="8255" b="0"/>
                    <wp:wrapNone/>
                    <wp:docPr id="86" name="Text Box 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621517" cy="26479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0C7F1363" w14:textId="00C69B02" w:rsidR="00211D96" w:rsidRPr="004E1FFF" w:rsidRDefault="00211D96" w:rsidP="00CE5129">
                                <w:pPr>
                                  <w:pStyle w:val="CoverTitle"/>
                                  <w:rPr>
                                    <w:rFonts w:ascii="Arial Black" w:hAnsi="Arial Black"/>
                                  </w:rPr>
                                </w:pPr>
                                <w:r w:rsidRPr="004E1FFF">
                                  <w:rPr>
                                    <w:rFonts w:ascii="Arial Black" w:hAnsi="Arial Black"/>
                                  </w:rPr>
                                  <w:t xml:space="preserve">Application </w:t>
                                </w:r>
                                <w:r>
                                  <w:rPr>
                                    <w:rFonts w:ascii="Arial Black" w:hAnsi="Arial Black"/>
                                  </w:rPr>
                                  <w:t>DEVELOPMENT</w:t>
                                </w:r>
                                <w:r w:rsidRPr="004E1FFF">
                                  <w:rPr>
                                    <w:rFonts w:ascii="Arial Black" w:hAnsi="Arial Black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 Black" w:hAnsi="Arial Black"/>
                                  </w:rPr>
                                  <w:t>Annexure</w:t>
                                </w:r>
                                <w:r w:rsidRPr="004E1FFF">
                                  <w:rPr>
                                    <w:rFonts w:ascii="Arial Black" w:hAnsi="Arial Black"/>
                                  </w:rPr>
                                  <w:t xml:space="preserve"> </w:t>
                                </w:r>
                              </w:p>
                              <w:p w14:paraId="02178008" w14:textId="769C9FBA" w:rsidR="00211D96" w:rsidRPr="004E1FFF" w:rsidRDefault="00211D96" w:rsidP="00CE5129">
                                <w:pPr>
                                  <w:pStyle w:val="CoverSubmissionInfo"/>
                                  <w:rPr>
                                    <w:rFonts w:ascii="Arial Black" w:hAnsi="Arial Black"/>
                                    <w:sz w:val="28"/>
                                    <w:szCs w:val="4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AC44BD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" o:spid="_x0000_s1026" type="#_x0000_t202" style="position:absolute;margin-left:-70.45pt;margin-top:21.9pt;width:521.4pt;height:208.5pt;z-index:25164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" filled="f" stroked="f" strokeweight=".25pt">
                    <v:textbox inset="0,0,0,0">
                      <w:txbxContent>
                        <w:p w14:paraId="0C7F1363" w14:textId="00C69B02" w:rsidR="00211D96" w:rsidRPr="004E1FFF" w:rsidRDefault="00211D96" w:rsidP="00CE5129">
                          <w:pPr>
                            <w:pStyle w:val="CoverTitle"/>
                            <w:rPr>
                              <w:rFonts w:ascii="Arial Black" w:hAnsi="Arial Black"/>
                            </w:rPr>
                          </w:pPr>
                          <w:r w:rsidRPr="004E1FFF">
                            <w:rPr>
                              <w:rFonts w:ascii="Arial Black" w:hAnsi="Arial Black"/>
                            </w:rPr>
                            <w:t xml:space="preserve">Application </w:t>
                          </w:r>
                          <w:r>
                            <w:rPr>
                              <w:rFonts w:ascii="Arial Black" w:hAnsi="Arial Black"/>
                            </w:rPr>
                            <w:t>DEVELOPMENT</w:t>
                          </w:r>
                          <w:r w:rsidRPr="004E1FFF">
                            <w:rPr>
                              <w:rFonts w:ascii="Arial Black" w:hAnsi="Arial Black"/>
                            </w:rPr>
                            <w:t xml:space="preserve"> </w:t>
                          </w:r>
                          <w:r>
                            <w:rPr>
                              <w:rFonts w:ascii="Arial Black" w:hAnsi="Arial Black"/>
                            </w:rPr>
                            <w:t>Annexure</w:t>
                          </w:r>
                          <w:r w:rsidRPr="004E1FFF">
                            <w:rPr>
                              <w:rFonts w:ascii="Arial Black" w:hAnsi="Arial Black"/>
                            </w:rPr>
                            <w:t xml:space="preserve"> </w:t>
                          </w:r>
                        </w:p>
                        <w:p w14:paraId="02178008" w14:textId="769C9FBA" w:rsidR="00211D96" w:rsidRPr="004E1FFF" w:rsidRDefault="00211D96" w:rsidP="00CE5129">
                          <w:pPr>
                            <w:pStyle w:val="CoverSubmissionInfo"/>
                            <w:rPr>
                              <w:rFonts w:ascii="Arial Black" w:hAnsi="Arial Black"/>
                              <w:sz w:val="28"/>
                              <w:szCs w:val="48"/>
                            </w:rPr>
                          </w:pP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</w:p>
        <w:p w14:paraId="1CE16EE3" w14:textId="4DDD9C30" w:rsidR="00CE5129" w:rsidRDefault="00CE5129">
          <w:pPr>
            <w:spacing w:before="0" w:after="160" w:line="259" w:lineRule="auto"/>
            <w:rPr>
              <w:rFonts w:cs="Arial"/>
              <w:b/>
              <w:color w:val="000000" w:themeColor="text1"/>
              <w:sz w:val="28"/>
              <w:szCs w:val="24"/>
            </w:rPr>
          </w:pPr>
          <w:r w:rsidRPr="000122FF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3120" behindDoc="0" locked="0" layoutInCell="1" allowOverlap="1" wp14:anchorId="2A6147BF" wp14:editId="7262CD4D">
                    <wp:simplePos x="0" y="0"/>
                    <wp:positionH relativeFrom="column">
                      <wp:posOffset>-1347111</wp:posOffset>
                    </wp:positionH>
                    <wp:positionV relativeFrom="paragraph">
                      <wp:posOffset>3199461</wp:posOffset>
                    </wp:positionV>
                    <wp:extent cx="7072423" cy="7449577"/>
                    <wp:effectExtent l="0" t="0" r="0" b="0"/>
                    <wp:wrapNone/>
                    <wp:docPr id="90" name="Group 2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072423" cy="7449577"/>
                              <a:chOff x="0" y="0"/>
                              <a:chExt cx="7720509" cy="8132898"/>
                            </a:xfrm>
                          </wpg:grpSpPr>
                          <wps:wsp>
                            <wps:cNvPr id="91" name="Freeform 9"/>
                            <wps:cNvSpPr>
                              <a:spLocks noChangeAspect="1"/>
                            </wps:cNvSpPr>
                            <wps:spPr bwMode="auto">
                              <a:xfrm>
                                <a:off x="5483" y="3174608"/>
                                <a:ext cx="7715026" cy="4958290"/>
                              </a:xfrm>
                              <a:custGeom>
                                <a:avLst/>
                                <a:gdLst>
                                  <a:gd name="T0" fmla="*/ 0 w 2373"/>
                                  <a:gd name="T1" fmla="*/ 951 h 1483"/>
                                  <a:gd name="T2" fmla="*/ 0 w 2373"/>
                                  <a:gd name="T3" fmla="*/ 1483 h 1483"/>
                                  <a:gd name="T4" fmla="*/ 0 w 2373"/>
                                  <a:gd name="T5" fmla="*/ 1483 h 1483"/>
                                  <a:gd name="T6" fmla="*/ 2373 w 2373"/>
                                  <a:gd name="T7" fmla="*/ 531 h 1483"/>
                                  <a:gd name="T8" fmla="*/ 2373 w 2373"/>
                                  <a:gd name="T9" fmla="*/ 0 h 1483"/>
                                  <a:gd name="T10" fmla="*/ 0 w 2373"/>
                                  <a:gd name="T11" fmla="*/ 951 h 148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2373" h="1483">
                                    <a:moveTo>
                                      <a:pt x="0" y="951"/>
                                    </a:moveTo>
                                    <a:lnTo>
                                      <a:pt x="0" y="1483"/>
                                    </a:lnTo>
                                    <a:lnTo>
                                      <a:pt x="0" y="1483"/>
                                    </a:lnTo>
                                    <a:lnTo>
                                      <a:pt x="2373" y="531"/>
                                    </a:lnTo>
                                    <a:lnTo>
                                      <a:pt x="2373" y="0"/>
                                    </a:lnTo>
                                    <a:lnTo>
                                      <a:pt x="0" y="951"/>
                                    </a:lnTo>
                                    <a:close/>
                                  </a:path>
                                </a:pathLst>
                              </a:custGeom>
                              <a:gradFill>
                                <a:gsLst>
                                  <a:gs pos="10000">
                                    <a:srgbClr val="00FF00"/>
                                  </a:gs>
                                  <a:gs pos="100000">
                                    <a:srgbClr val="00530A"/>
                                  </a:gs>
                                </a:gsLst>
                                <a:lin ang="1800000" scaled="0"/>
                              </a:gradFill>
                              <a:ln>
                                <a:noFill/>
                              </a:ln>
                              <a:effectLst/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92" name="Freeform 9"/>
                            <wps:cNvSpPr>
                              <a:spLocks noChangeAspect="1"/>
                            </wps:cNvSpPr>
                            <wps:spPr bwMode="auto">
                              <a:xfrm>
                                <a:off x="0" y="0"/>
                                <a:ext cx="7720509" cy="4959397"/>
                              </a:xfrm>
                              <a:custGeom>
                                <a:avLst/>
                                <a:gdLst>
                                  <a:gd name="T0" fmla="*/ 3149 w 3149"/>
                                  <a:gd name="T1" fmla="*/ 1967 h 1967"/>
                                  <a:gd name="T2" fmla="*/ 0 w 3149"/>
                                  <a:gd name="T3" fmla="*/ 705 h 1967"/>
                                  <a:gd name="T4" fmla="*/ 0 w 3149"/>
                                  <a:gd name="T5" fmla="*/ 0 h 1967"/>
                                  <a:gd name="T6" fmla="*/ 3149 w 3149"/>
                                  <a:gd name="T7" fmla="*/ 1262 h 1967"/>
                                  <a:gd name="T8" fmla="*/ 3149 w 3149"/>
                                  <a:gd name="T9" fmla="*/ 1967 h 196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3149" h="1967">
                                    <a:moveTo>
                                      <a:pt x="3149" y="1967"/>
                                    </a:moveTo>
                                    <a:lnTo>
                                      <a:pt x="0" y="705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3149" y="1262"/>
                                    </a:lnTo>
                                    <a:lnTo>
                                      <a:pt x="3149" y="196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D700"/>
                              </a:solidFill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4B6CFC0C" id="Group 25" o:spid="_x0000_s1026" style="position:absolute;margin-left:-106.05pt;margin-top:251.95pt;width:556.9pt;height:586.6pt;z-index:251653120;mso-width-relative:margin;mso-height-relative:margin" coordsize="77205,813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">
                    <v:shape id="Freeform 9" o:spid="_x0000_s1027" style="position:absolute;left:54;top:31746;width:77151;height:49582;visibility:visible;mso-wrap-style:square;v-text-anchor:top" coordsize="2373,1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" path="m,951r,532l,1483,2373,531,2373,,,951xe" fillcolor="lime" stroked="f">
                      <v:fill color2="#00530a" angle="60" colors="0 lime;6554f lime" focus="100%" type="gradient">
                        <o:fill v:ext="view" type="gradientUnscaled"/>
                      </v:fill>
                      <v:path arrowok="t" o:connecttype="custom" o:connectlocs="0,3179591;0,4958290;0,4958290;7715026,1775355;7715026,0;0,3179591" o:connectangles="0,0,0,0,0,0"/>
                      <o:lock v:ext="edit" aspectratio="t"/>
                    </v:shape>
                    <v:shape id="Freeform 9" o:spid="_x0000_s1028" style="position:absolute;width:77205;height:49593;visibility:visible;mso-wrap-style:square;v-text-anchor:top" coordsize="3149,19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" path="m3149,1967l,705,,,3149,1262r,705xe" fillcolor="#00d700" stroked="f">
                      <v:path arrowok="t" o:connecttype="custom" o:connectlocs="7720509,4959397;0,1777516;0,0;7720509,3181881;7720509,4959397" o:connectangles="0,0,0,0,0"/>
                      <o:lock v:ext="edit" aspectratio="t"/>
                    </v:shape>
                  </v:group>
                </w:pict>
              </mc:Fallback>
            </mc:AlternateContent>
          </w:r>
          <w:r>
            <w:br w:type="page"/>
          </w:r>
        </w:p>
      </w:sdtContent>
    </w:sdt>
    <w:p w14:paraId="0F2BD54A" w14:textId="77777777" w:rsidR="0069692B" w:rsidRDefault="0069692B" w:rsidP="00CE5129"/>
    <w:sdt>
      <w:sdtPr>
        <w:rPr>
          <w:rFonts w:ascii="Arial" w:eastAsiaTheme="minorHAnsi" w:hAnsi="Arial" w:cs="Times New Roman"/>
          <w:color w:val="auto"/>
          <w:sz w:val="20"/>
          <w:szCs w:val="20"/>
        </w:rPr>
        <w:id w:val="103014676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F11A94C" w14:textId="5FCEE1A5" w:rsidR="0069692B" w:rsidRDefault="0069692B">
          <w:pPr>
            <w:pStyle w:val="TOCHeading"/>
          </w:pPr>
          <w:r>
            <w:t>Contents</w:t>
          </w:r>
        </w:p>
        <w:p w14:paraId="29DDA567" w14:textId="24A0FF12" w:rsidR="0069692B" w:rsidRDefault="0069692B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6070670" w:history="1">
            <w:r w:rsidRPr="007419EF">
              <w:rPr>
                <w:rStyle w:val="Hyperlink"/>
                <w:noProof/>
              </w:rPr>
              <w:t>1.</w:t>
            </w:r>
            <w:r>
              <w:rPr>
                <w:noProof/>
              </w:rPr>
              <w:tab/>
            </w:r>
            <w:r w:rsidRPr="007419EF">
              <w:rPr>
                <w:rStyle w:val="Hyperlink"/>
                <w:noProof/>
              </w:rPr>
              <w:t>Application Development Scope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_Toc516070670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F2B33" w14:textId="159A54E8" w:rsidR="0069692B" w:rsidRDefault="00211D96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516070671" w:history="1">
            <w:r w:rsidR="0069692B" w:rsidRPr="007419EF">
              <w:rPr>
                <w:rStyle w:val="Hyperlink"/>
                <w:rFonts w:cs="Arial"/>
                <w:noProof/>
              </w:rPr>
              <w:t>1.1</w:t>
            </w:r>
            <w:r w:rsidR="0069692B">
              <w:rPr>
                <w:noProof/>
              </w:rPr>
              <w:tab/>
            </w:r>
            <w:r w:rsidR="0069692B" w:rsidRPr="007419EF">
              <w:rPr>
                <w:rStyle w:val="Hyperlink"/>
                <w:noProof/>
              </w:rPr>
              <w:t>AD Capacity</w:t>
            </w:r>
            <w:r w:rsidR="0069692B">
              <w:rPr>
                <w:noProof/>
                <w:webHidden/>
              </w:rPr>
              <w:tab/>
            </w:r>
            <w:r w:rsidR="0069692B">
              <w:rPr>
                <w:noProof/>
                <w:webHidden/>
              </w:rPr>
              <w:fldChar w:fldCharType="begin"/>
            </w:r>
            <w:r w:rsidR="0069692B">
              <w:rPr>
                <w:noProof/>
                <w:webHidden/>
              </w:rPr>
              <w:instrText xml:space="preserve"> PAGEREF _Toc516070671 \h </w:instrText>
            </w:r>
            <w:r w:rsidR="0069692B">
              <w:rPr>
                <w:noProof/>
                <w:webHidden/>
              </w:rPr>
            </w:r>
            <w:r w:rsidR="0069692B">
              <w:rPr>
                <w:noProof/>
                <w:webHidden/>
              </w:rPr>
              <w:fldChar w:fldCharType="separate"/>
            </w:r>
            <w:r w:rsidR="0069692B">
              <w:rPr>
                <w:noProof/>
                <w:webHidden/>
              </w:rPr>
              <w:t>2</w:t>
            </w:r>
            <w:r w:rsidR="0069692B">
              <w:rPr>
                <w:noProof/>
                <w:webHidden/>
              </w:rPr>
              <w:fldChar w:fldCharType="end"/>
            </w:r>
          </w:hyperlink>
        </w:p>
        <w:p w14:paraId="41C901A5" w14:textId="3C82D2E0" w:rsidR="0069692B" w:rsidRDefault="00211D96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516070672" w:history="1">
            <w:r w:rsidR="0069692B" w:rsidRPr="007419EF">
              <w:rPr>
                <w:rStyle w:val="Hyperlink"/>
                <w:noProof/>
              </w:rPr>
              <w:t>2.</w:t>
            </w:r>
            <w:r w:rsidR="0069692B">
              <w:rPr>
                <w:noProof/>
              </w:rPr>
              <w:tab/>
            </w:r>
            <w:r w:rsidR="0069692B" w:rsidRPr="007419EF">
              <w:rPr>
                <w:rStyle w:val="Hyperlink"/>
                <w:noProof/>
              </w:rPr>
              <w:t>DELIVERY MODEL</w:t>
            </w:r>
            <w:r w:rsidR="0069692B">
              <w:rPr>
                <w:noProof/>
                <w:webHidden/>
              </w:rPr>
              <w:tab/>
            </w:r>
            <w:r w:rsidR="0069692B">
              <w:rPr>
                <w:noProof/>
                <w:webHidden/>
              </w:rPr>
              <w:fldChar w:fldCharType="begin"/>
            </w:r>
            <w:r w:rsidR="0069692B">
              <w:rPr>
                <w:noProof/>
                <w:webHidden/>
              </w:rPr>
              <w:instrText xml:space="preserve"> PAGEREF _Toc516070672 \h </w:instrText>
            </w:r>
            <w:r w:rsidR="0069692B">
              <w:rPr>
                <w:noProof/>
                <w:webHidden/>
              </w:rPr>
            </w:r>
            <w:r w:rsidR="0069692B">
              <w:rPr>
                <w:noProof/>
                <w:webHidden/>
              </w:rPr>
              <w:fldChar w:fldCharType="separate"/>
            </w:r>
            <w:r w:rsidR="0069692B">
              <w:rPr>
                <w:noProof/>
                <w:webHidden/>
              </w:rPr>
              <w:t>3</w:t>
            </w:r>
            <w:r w:rsidR="0069692B">
              <w:rPr>
                <w:noProof/>
                <w:webHidden/>
              </w:rPr>
              <w:fldChar w:fldCharType="end"/>
            </w:r>
          </w:hyperlink>
        </w:p>
        <w:p w14:paraId="5750E0AB" w14:textId="518EC1DD" w:rsidR="0069692B" w:rsidRDefault="00211D96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516070673" w:history="1">
            <w:r w:rsidR="0069692B" w:rsidRPr="007419EF">
              <w:rPr>
                <w:rStyle w:val="Hyperlink"/>
                <w:rFonts w:cs="Arial"/>
                <w:noProof/>
              </w:rPr>
              <w:t>2.1</w:t>
            </w:r>
            <w:r w:rsidR="0069692B">
              <w:rPr>
                <w:noProof/>
              </w:rPr>
              <w:tab/>
            </w:r>
            <w:r w:rsidR="0069692B" w:rsidRPr="007419EF">
              <w:rPr>
                <w:rStyle w:val="Hyperlink"/>
                <w:noProof/>
              </w:rPr>
              <w:t>Overall Program Governance</w:t>
            </w:r>
            <w:r w:rsidR="0069692B">
              <w:rPr>
                <w:noProof/>
                <w:webHidden/>
              </w:rPr>
              <w:tab/>
            </w:r>
            <w:r w:rsidR="0069692B">
              <w:rPr>
                <w:noProof/>
                <w:webHidden/>
              </w:rPr>
              <w:fldChar w:fldCharType="begin"/>
            </w:r>
            <w:r w:rsidR="0069692B">
              <w:rPr>
                <w:noProof/>
                <w:webHidden/>
              </w:rPr>
              <w:instrText xml:space="preserve"> PAGEREF _Toc516070673 \h </w:instrText>
            </w:r>
            <w:r w:rsidR="0069692B">
              <w:rPr>
                <w:noProof/>
                <w:webHidden/>
              </w:rPr>
            </w:r>
            <w:r w:rsidR="0069692B">
              <w:rPr>
                <w:noProof/>
                <w:webHidden/>
              </w:rPr>
              <w:fldChar w:fldCharType="separate"/>
            </w:r>
            <w:r w:rsidR="0069692B">
              <w:rPr>
                <w:noProof/>
                <w:webHidden/>
              </w:rPr>
              <w:t>3</w:t>
            </w:r>
            <w:r w:rsidR="0069692B">
              <w:rPr>
                <w:noProof/>
                <w:webHidden/>
              </w:rPr>
              <w:fldChar w:fldCharType="end"/>
            </w:r>
          </w:hyperlink>
        </w:p>
        <w:p w14:paraId="54C7F622" w14:textId="33CB93E6" w:rsidR="0069692B" w:rsidRDefault="00211D96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516070674" w:history="1">
            <w:r w:rsidR="0069692B" w:rsidRPr="007419EF">
              <w:rPr>
                <w:rStyle w:val="Hyperlink"/>
                <w:rFonts w:cs="Arial"/>
                <w:noProof/>
              </w:rPr>
              <w:t>2.2</w:t>
            </w:r>
            <w:r w:rsidR="0069692B">
              <w:rPr>
                <w:noProof/>
              </w:rPr>
              <w:tab/>
            </w:r>
            <w:r w:rsidR="0069692B" w:rsidRPr="007419EF">
              <w:rPr>
                <w:rStyle w:val="Hyperlink"/>
                <w:noProof/>
              </w:rPr>
              <w:t>Projects Planning</w:t>
            </w:r>
            <w:r w:rsidR="0069692B">
              <w:rPr>
                <w:noProof/>
                <w:webHidden/>
              </w:rPr>
              <w:tab/>
            </w:r>
            <w:r w:rsidR="0069692B">
              <w:rPr>
                <w:noProof/>
                <w:webHidden/>
              </w:rPr>
              <w:fldChar w:fldCharType="begin"/>
            </w:r>
            <w:r w:rsidR="0069692B">
              <w:rPr>
                <w:noProof/>
                <w:webHidden/>
              </w:rPr>
              <w:instrText xml:space="preserve"> PAGEREF _Toc516070674 \h </w:instrText>
            </w:r>
            <w:r w:rsidR="0069692B">
              <w:rPr>
                <w:noProof/>
                <w:webHidden/>
              </w:rPr>
            </w:r>
            <w:r w:rsidR="0069692B">
              <w:rPr>
                <w:noProof/>
                <w:webHidden/>
              </w:rPr>
              <w:fldChar w:fldCharType="separate"/>
            </w:r>
            <w:r w:rsidR="0069692B">
              <w:rPr>
                <w:noProof/>
                <w:webHidden/>
              </w:rPr>
              <w:t>3</w:t>
            </w:r>
            <w:r w:rsidR="0069692B">
              <w:rPr>
                <w:noProof/>
                <w:webHidden/>
              </w:rPr>
              <w:fldChar w:fldCharType="end"/>
            </w:r>
          </w:hyperlink>
        </w:p>
        <w:p w14:paraId="163A536A" w14:textId="36664FC8" w:rsidR="0069692B" w:rsidRDefault="00211D96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516070675" w:history="1">
            <w:r w:rsidR="0069692B" w:rsidRPr="007419EF">
              <w:rPr>
                <w:rStyle w:val="Hyperlink"/>
                <w:rFonts w:cs="Arial"/>
                <w:noProof/>
              </w:rPr>
              <w:t>2.3</w:t>
            </w:r>
            <w:r w:rsidR="0069692B">
              <w:rPr>
                <w:noProof/>
              </w:rPr>
              <w:tab/>
            </w:r>
            <w:r w:rsidR="0069692B" w:rsidRPr="007419EF">
              <w:rPr>
                <w:rStyle w:val="Hyperlink"/>
                <w:noProof/>
              </w:rPr>
              <w:t>Demand Management</w:t>
            </w:r>
            <w:r w:rsidR="0069692B">
              <w:rPr>
                <w:noProof/>
                <w:webHidden/>
              </w:rPr>
              <w:tab/>
            </w:r>
            <w:r w:rsidR="0069692B">
              <w:rPr>
                <w:noProof/>
                <w:webHidden/>
              </w:rPr>
              <w:fldChar w:fldCharType="begin"/>
            </w:r>
            <w:r w:rsidR="0069692B">
              <w:rPr>
                <w:noProof/>
                <w:webHidden/>
              </w:rPr>
              <w:instrText xml:space="preserve"> PAGEREF _Toc516070675 \h </w:instrText>
            </w:r>
            <w:r w:rsidR="0069692B">
              <w:rPr>
                <w:noProof/>
                <w:webHidden/>
              </w:rPr>
            </w:r>
            <w:r w:rsidR="0069692B">
              <w:rPr>
                <w:noProof/>
                <w:webHidden/>
              </w:rPr>
              <w:fldChar w:fldCharType="separate"/>
            </w:r>
            <w:r w:rsidR="0069692B">
              <w:rPr>
                <w:noProof/>
                <w:webHidden/>
              </w:rPr>
              <w:t>3</w:t>
            </w:r>
            <w:r w:rsidR="0069692B">
              <w:rPr>
                <w:noProof/>
                <w:webHidden/>
              </w:rPr>
              <w:fldChar w:fldCharType="end"/>
            </w:r>
          </w:hyperlink>
        </w:p>
        <w:p w14:paraId="569ED3E9" w14:textId="77EFA173" w:rsidR="0069692B" w:rsidRDefault="00211D96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516070676" w:history="1">
            <w:r w:rsidR="0069692B" w:rsidRPr="007419EF">
              <w:rPr>
                <w:rStyle w:val="Hyperlink"/>
                <w:rFonts w:cs="Arial"/>
                <w:noProof/>
              </w:rPr>
              <w:t>2.4</w:t>
            </w:r>
            <w:r w:rsidR="0069692B">
              <w:rPr>
                <w:noProof/>
              </w:rPr>
              <w:tab/>
            </w:r>
            <w:r w:rsidR="0069692B" w:rsidRPr="007419EF">
              <w:rPr>
                <w:rStyle w:val="Hyperlink"/>
                <w:noProof/>
              </w:rPr>
              <w:t>Delivery Methodology</w:t>
            </w:r>
            <w:r w:rsidR="0069692B">
              <w:rPr>
                <w:noProof/>
                <w:webHidden/>
              </w:rPr>
              <w:tab/>
            </w:r>
            <w:r w:rsidR="0069692B">
              <w:rPr>
                <w:noProof/>
                <w:webHidden/>
              </w:rPr>
              <w:fldChar w:fldCharType="begin"/>
            </w:r>
            <w:r w:rsidR="0069692B">
              <w:rPr>
                <w:noProof/>
                <w:webHidden/>
              </w:rPr>
              <w:instrText xml:space="preserve"> PAGEREF _Toc516070676 \h </w:instrText>
            </w:r>
            <w:r w:rsidR="0069692B">
              <w:rPr>
                <w:noProof/>
                <w:webHidden/>
              </w:rPr>
            </w:r>
            <w:r w:rsidR="0069692B">
              <w:rPr>
                <w:noProof/>
                <w:webHidden/>
              </w:rPr>
              <w:fldChar w:fldCharType="separate"/>
            </w:r>
            <w:r w:rsidR="0069692B">
              <w:rPr>
                <w:noProof/>
                <w:webHidden/>
              </w:rPr>
              <w:t>4</w:t>
            </w:r>
            <w:r w:rsidR="0069692B">
              <w:rPr>
                <w:noProof/>
                <w:webHidden/>
              </w:rPr>
              <w:fldChar w:fldCharType="end"/>
            </w:r>
          </w:hyperlink>
        </w:p>
        <w:p w14:paraId="263479A6" w14:textId="196CE1F4" w:rsidR="0069692B" w:rsidRDefault="00211D96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516070677" w:history="1">
            <w:r w:rsidR="0069692B" w:rsidRPr="007419EF">
              <w:rPr>
                <w:rStyle w:val="Hyperlink"/>
                <w:noProof/>
              </w:rPr>
              <w:t>2.4.1</w:t>
            </w:r>
            <w:r w:rsidR="0069692B">
              <w:rPr>
                <w:noProof/>
              </w:rPr>
              <w:tab/>
            </w:r>
            <w:r w:rsidR="0069692B" w:rsidRPr="007419EF">
              <w:rPr>
                <w:rStyle w:val="Hyperlink"/>
                <w:noProof/>
              </w:rPr>
              <w:t>Build Product Backlog</w:t>
            </w:r>
            <w:r w:rsidR="0069692B">
              <w:rPr>
                <w:noProof/>
                <w:webHidden/>
              </w:rPr>
              <w:tab/>
            </w:r>
            <w:r w:rsidR="0069692B">
              <w:rPr>
                <w:noProof/>
                <w:webHidden/>
              </w:rPr>
              <w:fldChar w:fldCharType="begin"/>
            </w:r>
            <w:r w:rsidR="0069692B">
              <w:rPr>
                <w:noProof/>
                <w:webHidden/>
              </w:rPr>
              <w:instrText xml:space="preserve"> PAGEREF _Toc516070677 \h </w:instrText>
            </w:r>
            <w:r w:rsidR="0069692B">
              <w:rPr>
                <w:noProof/>
                <w:webHidden/>
              </w:rPr>
            </w:r>
            <w:r w:rsidR="0069692B">
              <w:rPr>
                <w:noProof/>
                <w:webHidden/>
              </w:rPr>
              <w:fldChar w:fldCharType="separate"/>
            </w:r>
            <w:r w:rsidR="0069692B">
              <w:rPr>
                <w:noProof/>
                <w:webHidden/>
              </w:rPr>
              <w:t>5</w:t>
            </w:r>
            <w:r w:rsidR="0069692B">
              <w:rPr>
                <w:noProof/>
                <w:webHidden/>
              </w:rPr>
              <w:fldChar w:fldCharType="end"/>
            </w:r>
          </w:hyperlink>
        </w:p>
        <w:p w14:paraId="462B8D47" w14:textId="09B9A5E5" w:rsidR="0069692B" w:rsidRDefault="00211D96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516070678" w:history="1">
            <w:r w:rsidR="0069692B" w:rsidRPr="007419EF">
              <w:rPr>
                <w:rStyle w:val="Hyperlink"/>
                <w:noProof/>
              </w:rPr>
              <w:t>2.4.2</w:t>
            </w:r>
            <w:r w:rsidR="0069692B">
              <w:rPr>
                <w:noProof/>
              </w:rPr>
              <w:tab/>
            </w:r>
            <w:r w:rsidR="0069692B" w:rsidRPr="007419EF">
              <w:rPr>
                <w:rStyle w:val="Hyperlink"/>
                <w:noProof/>
                <w:lang w:val="en-AU"/>
              </w:rPr>
              <w:t>Release planning</w:t>
            </w:r>
            <w:r w:rsidR="0069692B">
              <w:rPr>
                <w:noProof/>
                <w:webHidden/>
              </w:rPr>
              <w:tab/>
            </w:r>
            <w:r w:rsidR="0069692B">
              <w:rPr>
                <w:noProof/>
                <w:webHidden/>
              </w:rPr>
              <w:fldChar w:fldCharType="begin"/>
            </w:r>
            <w:r w:rsidR="0069692B">
              <w:rPr>
                <w:noProof/>
                <w:webHidden/>
              </w:rPr>
              <w:instrText xml:space="preserve"> PAGEREF _Toc516070678 \h </w:instrText>
            </w:r>
            <w:r w:rsidR="0069692B">
              <w:rPr>
                <w:noProof/>
                <w:webHidden/>
              </w:rPr>
            </w:r>
            <w:r w:rsidR="0069692B">
              <w:rPr>
                <w:noProof/>
                <w:webHidden/>
              </w:rPr>
              <w:fldChar w:fldCharType="separate"/>
            </w:r>
            <w:r w:rsidR="0069692B">
              <w:rPr>
                <w:noProof/>
                <w:webHidden/>
              </w:rPr>
              <w:t>5</w:t>
            </w:r>
            <w:r w:rsidR="0069692B">
              <w:rPr>
                <w:noProof/>
                <w:webHidden/>
              </w:rPr>
              <w:fldChar w:fldCharType="end"/>
            </w:r>
          </w:hyperlink>
        </w:p>
        <w:p w14:paraId="0FD7AA92" w14:textId="473376F7" w:rsidR="0069692B" w:rsidRDefault="00211D96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516070679" w:history="1">
            <w:r w:rsidR="0069692B" w:rsidRPr="007419EF">
              <w:rPr>
                <w:rStyle w:val="Hyperlink"/>
                <w:noProof/>
              </w:rPr>
              <w:t>2.4.3</w:t>
            </w:r>
            <w:r w:rsidR="0069692B">
              <w:rPr>
                <w:noProof/>
              </w:rPr>
              <w:tab/>
            </w:r>
            <w:r w:rsidR="0069692B" w:rsidRPr="007419EF">
              <w:rPr>
                <w:rStyle w:val="Hyperlink"/>
                <w:noProof/>
              </w:rPr>
              <w:t>Iterations/Sprints</w:t>
            </w:r>
            <w:r w:rsidR="0069692B">
              <w:rPr>
                <w:noProof/>
                <w:webHidden/>
              </w:rPr>
              <w:tab/>
            </w:r>
            <w:r w:rsidR="0069692B">
              <w:rPr>
                <w:noProof/>
                <w:webHidden/>
              </w:rPr>
              <w:fldChar w:fldCharType="begin"/>
            </w:r>
            <w:r w:rsidR="0069692B">
              <w:rPr>
                <w:noProof/>
                <w:webHidden/>
              </w:rPr>
              <w:instrText xml:space="preserve"> PAGEREF _Toc516070679 \h </w:instrText>
            </w:r>
            <w:r w:rsidR="0069692B">
              <w:rPr>
                <w:noProof/>
                <w:webHidden/>
              </w:rPr>
            </w:r>
            <w:r w:rsidR="0069692B">
              <w:rPr>
                <w:noProof/>
                <w:webHidden/>
              </w:rPr>
              <w:fldChar w:fldCharType="separate"/>
            </w:r>
            <w:r w:rsidR="0069692B">
              <w:rPr>
                <w:noProof/>
                <w:webHidden/>
              </w:rPr>
              <w:t>5</w:t>
            </w:r>
            <w:r w:rsidR="0069692B">
              <w:rPr>
                <w:noProof/>
                <w:webHidden/>
              </w:rPr>
              <w:fldChar w:fldCharType="end"/>
            </w:r>
          </w:hyperlink>
        </w:p>
        <w:p w14:paraId="5FB76B58" w14:textId="33D37A23" w:rsidR="0069692B" w:rsidRDefault="00211D96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516070680" w:history="1">
            <w:r w:rsidR="0069692B" w:rsidRPr="007419EF">
              <w:rPr>
                <w:rStyle w:val="Hyperlink"/>
                <w:noProof/>
              </w:rPr>
              <w:t>2.4.4</w:t>
            </w:r>
            <w:r w:rsidR="0069692B">
              <w:rPr>
                <w:noProof/>
              </w:rPr>
              <w:tab/>
            </w:r>
            <w:r w:rsidR="0069692B" w:rsidRPr="007419EF">
              <w:rPr>
                <w:rStyle w:val="Hyperlink"/>
                <w:noProof/>
              </w:rPr>
              <w:t>UAT</w:t>
            </w:r>
            <w:r w:rsidR="0069692B">
              <w:rPr>
                <w:noProof/>
                <w:webHidden/>
              </w:rPr>
              <w:tab/>
            </w:r>
            <w:r w:rsidR="0069692B">
              <w:rPr>
                <w:noProof/>
                <w:webHidden/>
              </w:rPr>
              <w:fldChar w:fldCharType="begin"/>
            </w:r>
            <w:r w:rsidR="0069692B">
              <w:rPr>
                <w:noProof/>
                <w:webHidden/>
              </w:rPr>
              <w:instrText xml:space="preserve"> PAGEREF _Toc516070680 \h </w:instrText>
            </w:r>
            <w:r w:rsidR="0069692B">
              <w:rPr>
                <w:noProof/>
                <w:webHidden/>
              </w:rPr>
            </w:r>
            <w:r w:rsidR="0069692B">
              <w:rPr>
                <w:noProof/>
                <w:webHidden/>
              </w:rPr>
              <w:fldChar w:fldCharType="separate"/>
            </w:r>
            <w:r w:rsidR="0069692B">
              <w:rPr>
                <w:noProof/>
                <w:webHidden/>
              </w:rPr>
              <w:t>5</w:t>
            </w:r>
            <w:r w:rsidR="0069692B">
              <w:rPr>
                <w:noProof/>
                <w:webHidden/>
              </w:rPr>
              <w:fldChar w:fldCharType="end"/>
            </w:r>
          </w:hyperlink>
        </w:p>
        <w:p w14:paraId="1A9DF3AD" w14:textId="2F6328D7" w:rsidR="0069692B" w:rsidRDefault="00211D96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516070681" w:history="1">
            <w:r w:rsidR="0069692B" w:rsidRPr="007419EF">
              <w:rPr>
                <w:rStyle w:val="Hyperlink"/>
                <w:noProof/>
              </w:rPr>
              <w:t>2.4.5</w:t>
            </w:r>
            <w:r w:rsidR="0069692B">
              <w:rPr>
                <w:noProof/>
              </w:rPr>
              <w:tab/>
            </w:r>
            <w:r w:rsidR="0069692B" w:rsidRPr="007419EF">
              <w:rPr>
                <w:rStyle w:val="Hyperlink"/>
                <w:noProof/>
              </w:rPr>
              <w:t>Release and Deployment</w:t>
            </w:r>
            <w:r w:rsidR="0069692B">
              <w:rPr>
                <w:noProof/>
                <w:webHidden/>
              </w:rPr>
              <w:tab/>
            </w:r>
            <w:r w:rsidR="0069692B">
              <w:rPr>
                <w:noProof/>
                <w:webHidden/>
              </w:rPr>
              <w:fldChar w:fldCharType="begin"/>
            </w:r>
            <w:r w:rsidR="0069692B">
              <w:rPr>
                <w:noProof/>
                <w:webHidden/>
              </w:rPr>
              <w:instrText xml:space="preserve"> PAGEREF _Toc516070681 \h </w:instrText>
            </w:r>
            <w:r w:rsidR="0069692B">
              <w:rPr>
                <w:noProof/>
                <w:webHidden/>
              </w:rPr>
            </w:r>
            <w:r w:rsidR="0069692B">
              <w:rPr>
                <w:noProof/>
                <w:webHidden/>
              </w:rPr>
              <w:fldChar w:fldCharType="separate"/>
            </w:r>
            <w:r w:rsidR="0069692B">
              <w:rPr>
                <w:noProof/>
                <w:webHidden/>
              </w:rPr>
              <w:t>5</w:t>
            </w:r>
            <w:r w:rsidR="0069692B">
              <w:rPr>
                <w:noProof/>
                <w:webHidden/>
              </w:rPr>
              <w:fldChar w:fldCharType="end"/>
            </w:r>
          </w:hyperlink>
        </w:p>
        <w:p w14:paraId="3899EC1F" w14:textId="4F48F9D5" w:rsidR="0069692B" w:rsidRDefault="00211D96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516070682" w:history="1">
            <w:r w:rsidR="0069692B" w:rsidRPr="007419EF">
              <w:rPr>
                <w:rStyle w:val="Hyperlink"/>
                <w:rFonts w:cs="Arial"/>
                <w:noProof/>
              </w:rPr>
              <w:t>2.5</w:t>
            </w:r>
            <w:r w:rsidR="0069692B">
              <w:rPr>
                <w:noProof/>
              </w:rPr>
              <w:tab/>
            </w:r>
            <w:r w:rsidR="0069692B" w:rsidRPr="007419EF">
              <w:rPr>
                <w:rStyle w:val="Hyperlink"/>
                <w:noProof/>
              </w:rPr>
              <w:t>Deliverables</w:t>
            </w:r>
            <w:r w:rsidR="0069692B">
              <w:rPr>
                <w:noProof/>
                <w:webHidden/>
              </w:rPr>
              <w:tab/>
            </w:r>
            <w:r w:rsidR="0069692B">
              <w:rPr>
                <w:noProof/>
                <w:webHidden/>
              </w:rPr>
              <w:fldChar w:fldCharType="begin"/>
            </w:r>
            <w:r w:rsidR="0069692B">
              <w:rPr>
                <w:noProof/>
                <w:webHidden/>
              </w:rPr>
              <w:instrText xml:space="preserve"> PAGEREF _Toc516070682 \h </w:instrText>
            </w:r>
            <w:r w:rsidR="0069692B">
              <w:rPr>
                <w:noProof/>
                <w:webHidden/>
              </w:rPr>
            </w:r>
            <w:r w:rsidR="0069692B">
              <w:rPr>
                <w:noProof/>
                <w:webHidden/>
              </w:rPr>
              <w:fldChar w:fldCharType="separate"/>
            </w:r>
            <w:r w:rsidR="0069692B">
              <w:rPr>
                <w:noProof/>
                <w:webHidden/>
              </w:rPr>
              <w:t>6</w:t>
            </w:r>
            <w:r w:rsidR="0069692B">
              <w:rPr>
                <w:noProof/>
                <w:webHidden/>
              </w:rPr>
              <w:fldChar w:fldCharType="end"/>
            </w:r>
          </w:hyperlink>
        </w:p>
        <w:p w14:paraId="0404248D" w14:textId="3EDCD4F7" w:rsidR="0069692B" w:rsidRDefault="00211D96">
          <w:pPr>
            <w:pStyle w:val="TOC1"/>
            <w:tabs>
              <w:tab w:val="left" w:pos="400"/>
              <w:tab w:val="right" w:leader="dot" w:pos="9350"/>
            </w:tabs>
            <w:rPr>
              <w:noProof/>
            </w:rPr>
          </w:pPr>
          <w:hyperlink w:anchor="_Toc516070683" w:history="1">
            <w:r w:rsidR="0069692B" w:rsidRPr="007419EF">
              <w:rPr>
                <w:rStyle w:val="Hyperlink"/>
                <w:noProof/>
              </w:rPr>
              <w:t>3.</w:t>
            </w:r>
            <w:r w:rsidR="0069692B">
              <w:rPr>
                <w:noProof/>
              </w:rPr>
              <w:tab/>
            </w:r>
            <w:r w:rsidR="0069692B" w:rsidRPr="007419EF">
              <w:rPr>
                <w:rStyle w:val="Hyperlink"/>
                <w:noProof/>
              </w:rPr>
              <w:t>USER EXPERIENCE (UX)</w:t>
            </w:r>
            <w:r w:rsidR="0069692B">
              <w:rPr>
                <w:noProof/>
                <w:webHidden/>
              </w:rPr>
              <w:tab/>
            </w:r>
            <w:r w:rsidR="0069692B">
              <w:rPr>
                <w:noProof/>
                <w:webHidden/>
              </w:rPr>
              <w:fldChar w:fldCharType="begin"/>
            </w:r>
            <w:r w:rsidR="0069692B">
              <w:rPr>
                <w:noProof/>
                <w:webHidden/>
              </w:rPr>
              <w:instrText xml:space="preserve"> PAGEREF _Toc516070683 \h </w:instrText>
            </w:r>
            <w:r w:rsidR="0069692B">
              <w:rPr>
                <w:noProof/>
                <w:webHidden/>
              </w:rPr>
            </w:r>
            <w:r w:rsidR="0069692B">
              <w:rPr>
                <w:noProof/>
                <w:webHidden/>
              </w:rPr>
              <w:fldChar w:fldCharType="separate"/>
            </w:r>
            <w:r w:rsidR="0069692B">
              <w:rPr>
                <w:noProof/>
                <w:webHidden/>
              </w:rPr>
              <w:t>6</w:t>
            </w:r>
            <w:r w:rsidR="0069692B">
              <w:rPr>
                <w:noProof/>
                <w:webHidden/>
              </w:rPr>
              <w:fldChar w:fldCharType="end"/>
            </w:r>
          </w:hyperlink>
        </w:p>
        <w:p w14:paraId="2DFAED0C" w14:textId="797CF356" w:rsidR="0069692B" w:rsidRDefault="00211D96">
          <w:pPr>
            <w:pStyle w:val="TOC1"/>
            <w:tabs>
              <w:tab w:val="left" w:pos="400"/>
              <w:tab w:val="right" w:leader="dot" w:pos="9350"/>
            </w:tabs>
            <w:rPr>
              <w:noProof/>
            </w:rPr>
          </w:pPr>
          <w:hyperlink w:anchor="_Toc516070684" w:history="1">
            <w:r w:rsidR="0069692B" w:rsidRPr="007419EF">
              <w:rPr>
                <w:rStyle w:val="Hyperlink"/>
                <w:noProof/>
              </w:rPr>
              <w:t>4.</w:t>
            </w:r>
            <w:r w:rsidR="0069692B">
              <w:rPr>
                <w:noProof/>
              </w:rPr>
              <w:tab/>
            </w:r>
            <w:r w:rsidR="0069692B" w:rsidRPr="007419EF">
              <w:rPr>
                <w:rStyle w:val="Hyperlink"/>
                <w:noProof/>
              </w:rPr>
              <w:t>Key Responsibilities &amp; Responsibility Matrix</w:t>
            </w:r>
            <w:r w:rsidR="0069692B">
              <w:rPr>
                <w:noProof/>
                <w:webHidden/>
              </w:rPr>
              <w:tab/>
            </w:r>
            <w:r w:rsidR="0069692B">
              <w:rPr>
                <w:noProof/>
                <w:webHidden/>
              </w:rPr>
              <w:fldChar w:fldCharType="begin"/>
            </w:r>
            <w:r w:rsidR="0069692B">
              <w:rPr>
                <w:noProof/>
                <w:webHidden/>
              </w:rPr>
              <w:instrText xml:space="preserve"> PAGEREF _Toc516070684 \h </w:instrText>
            </w:r>
            <w:r w:rsidR="0069692B">
              <w:rPr>
                <w:noProof/>
                <w:webHidden/>
              </w:rPr>
            </w:r>
            <w:r w:rsidR="0069692B">
              <w:rPr>
                <w:noProof/>
                <w:webHidden/>
              </w:rPr>
              <w:fldChar w:fldCharType="separate"/>
            </w:r>
            <w:r w:rsidR="0069692B">
              <w:rPr>
                <w:noProof/>
                <w:webHidden/>
              </w:rPr>
              <w:t>7</w:t>
            </w:r>
            <w:r w:rsidR="0069692B">
              <w:rPr>
                <w:noProof/>
                <w:webHidden/>
              </w:rPr>
              <w:fldChar w:fldCharType="end"/>
            </w:r>
          </w:hyperlink>
        </w:p>
        <w:p w14:paraId="0E64A534" w14:textId="5E470C09" w:rsidR="0069692B" w:rsidRDefault="00211D96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516070685" w:history="1">
            <w:r w:rsidR="0069692B" w:rsidRPr="007419EF">
              <w:rPr>
                <w:rStyle w:val="Hyperlink"/>
                <w:rFonts w:cs="Arial"/>
                <w:noProof/>
              </w:rPr>
              <w:t>4.1</w:t>
            </w:r>
            <w:r w:rsidR="0069692B">
              <w:rPr>
                <w:noProof/>
              </w:rPr>
              <w:tab/>
            </w:r>
            <w:r w:rsidR="0069692B" w:rsidRPr="007419EF">
              <w:rPr>
                <w:rStyle w:val="Hyperlink"/>
                <w:noProof/>
              </w:rPr>
              <w:t>Responsibility Matrix</w:t>
            </w:r>
            <w:r w:rsidR="0069692B">
              <w:rPr>
                <w:noProof/>
                <w:webHidden/>
              </w:rPr>
              <w:tab/>
            </w:r>
            <w:r w:rsidR="0069692B">
              <w:rPr>
                <w:noProof/>
                <w:webHidden/>
              </w:rPr>
              <w:fldChar w:fldCharType="begin"/>
            </w:r>
            <w:r w:rsidR="0069692B">
              <w:rPr>
                <w:noProof/>
                <w:webHidden/>
              </w:rPr>
              <w:instrText xml:space="preserve"> PAGEREF _Toc516070685 \h </w:instrText>
            </w:r>
            <w:r w:rsidR="0069692B">
              <w:rPr>
                <w:noProof/>
                <w:webHidden/>
              </w:rPr>
            </w:r>
            <w:r w:rsidR="0069692B">
              <w:rPr>
                <w:noProof/>
                <w:webHidden/>
              </w:rPr>
              <w:fldChar w:fldCharType="separate"/>
            </w:r>
            <w:r w:rsidR="0069692B">
              <w:rPr>
                <w:noProof/>
                <w:webHidden/>
              </w:rPr>
              <w:t>11</w:t>
            </w:r>
            <w:r w:rsidR="0069692B">
              <w:rPr>
                <w:noProof/>
                <w:webHidden/>
              </w:rPr>
              <w:fldChar w:fldCharType="end"/>
            </w:r>
          </w:hyperlink>
        </w:p>
        <w:p w14:paraId="46226613" w14:textId="4D5D9234" w:rsidR="0069692B" w:rsidRDefault="00211D96">
          <w:pPr>
            <w:pStyle w:val="TOC1"/>
            <w:tabs>
              <w:tab w:val="left" w:pos="400"/>
              <w:tab w:val="right" w:leader="dot" w:pos="9350"/>
            </w:tabs>
            <w:rPr>
              <w:noProof/>
            </w:rPr>
          </w:pPr>
          <w:hyperlink w:anchor="_Toc516070686" w:history="1">
            <w:r w:rsidR="0069692B" w:rsidRPr="007419EF">
              <w:rPr>
                <w:rStyle w:val="Hyperlink"/>
                <w:noProof/>
              </w:rPr>
              <w:t>5.</w:t>
            </w:r>
            <w:r w:rsidR="0069692B">
              <w:rPr>
                <w:noProof/>
              </w:rPr>
              <w:tab/>
            </w:r>
            <w:r w:rsidR="0069692B" w:rsidRPr="007419EF">
              <w:rPr>
                <w:rStyle w:val="Hyperlink"/>
                <w:noProof/>
              </w:rPr>
              <w:t>Assumptions</w:t>
            </w:r>
            <w:r w:rsidR="0069692B">
              <w:rPr>
                <w:noProof/>
                <w:webHidden/>
              </w:rPr>
              <w:tab/>
            </w:r>
            <w:r w:rsidR="0069692B">
              <w:rPr>
                <w:noProof/>
                <w:webHidden/>
              </w:rPr>
              <w:fldChar w:fldCharType="begin"/>
            </w:r>
            <w:r w:rsidR="0069692B">
              <w:rPr>
                <w:noProof/>
                <w:webHidden/>
              </w:rPr>
              <w:instrText xml:space="preserve"> PAGEREF _Toc516070686 \h </w:instrText>
            </w:r>
            <w:r w:rsidR="0069692B">
              <w:rPr>
                <w:noProof/>
                <w:webHidden/>
              </w:rPr>
            </w:r>
            <w:r w:rsidR="0069692B">
              <w:rPr>
                <w:noProof/>
                <w:webHidden/>
              </w:rPr>
              <w:fldChar w:fldCharType="separate"/>
            </w:r>
            <w:r w:rsidR="0069692B">
              <w:rPr>
                <w:noProof/>
                <w:webHidden/>
              </w:rPr>
              <w:t>12</w:t>
            </w:r>
            <w:r w:rsidR="0069692B">
              <w:rPr>
                <w:noProof/>
                <w:webHidden/>
              </w:rPr>
              <w:fldChar w:fldCharType="end"/>
            </w:r>
          </w:hyperlink>
        </w:p>
        <w:p w14:paraId="30B2CADC" w14:textId="7D4DFAAA" w:rsidR="0069692B" w:rsidRDefault="00211D96">
          <w:pPr>
            <w:pStyle w:val="TOC1"/>
            <w:tabs>
              <w:tab w:val="left" w:pos="400"/>
              <w:tab w:val="right" w:leader="dot" w:pos="9350"/>
            </w:tabs>
            <w:rPr>
              <w:noProof/>
            </w:rPr>
          </w:pPr>
          <w:hyperlink w:anchor="_Toc516070687" w:history="1">
            <w:r w:rsidR="0069692B" w:rsidRPr="007419EF">
              <w:rPr>
                <w:rStyle w:val="Hyperlink"/>
                <w:noProof/>
              </w:rPr>
              <w:t>6.</w:t>
            </w:r>
            <w:r w:rsidR="0069692B">
              <w:rPr>
                <w:noProof/>
              </w:rPr>
              <w:tab/>
            </w:r>
            <w:r w:rsidR="0069692B" w:rsidRPr="007419EF">
              <w:rPr>
                <w:rStyle w:val="Hyperlink"/>
                <w:noProof/>
              </w:rPr>
              <w:t>Dependencies</w:t>
            </w:r>
            <w:r w:rsidR="0069692B">
              <w:rPr>
                <w:noProof/>
                <w:webHidden/>
              </w:rPr>
              <w:tab/>
            </w:r>
            <w:r w:rsidR="0069692B">
              <w:rPr>
                <w:noProof/>
                <w:webHidden/>
              </w:rPr>
              <w:fldChar w:fldCharType="begin"/>
            </w:r>
            <w:r w:rsidR="0069692B">
              <w:rPr>
                <w:noProof/>
                <w:webHidden/>
              </w:rPr>
              <w:instrText xml:space="preserve"> PAGEREF _Toc516070687 \h </w:instrText>
            </w:r>
            <w:r w:rsidR="0069692B">
              <w:rPr>
                <w:noProof/>
                <w:webHidden/>
              </w:rPr>
            </w:r>
            <w:r w:rsidR="0069692B">
              <w:rPr>
                <w:noProof/>
                <w:webHidden/>
              </w:rPr>
              <w:fldChar w:fldCharType="separate"/>
            </w:r>
            <w:r w:rsidR="0069692B">
              <w:rPr>
                <w:noProof/>
                <w:webHidden/>
              </w:rPr>
              <w:t>12</w:t>
            </w:r>
            <w:r w:rsidR="0069692B">
              <w:rPr>
                <w:noProof/>
                <w:webHidden/>
              </w:rPr>
              <w:fldChar w:fldCharType="end"/>
            </w:r>
          </w:hyperlink>
        </w:p>
        <w:p w14:paraId="561D193C" w14:textId="03094AAB" w:rsidR="0069692B" w:rsidRDefault="00211D96">
          <w:pPr>
            <w:pStyle w:val="TOC1"/>
            <w:tabs>
              <w:tab w:val="left" w:pos="400"/>
              <w:tab w:val="right" w:leader="dot" w:pos="9350"/>
            </w:tabs>
            <w:rPr>
              <w:noProof/>
            </w:rPr>
          </w:pPr>
          <w:hyperlink w:anchor="_Toc516070688" w:history="1">
            <w:r w:rsidR="0069692B" w:rsidRPr="007419EF">
              <w:rPr>
                <w:rStyle w:val="Hyperlink"/>
                <w:noProof/>
              </w:rPr>
              <w:t>7.</w:t>
            </w:r>
            <w:r w:rsidR="0069692B">
              <w:rPr>
                <w:noProof/>
              </w:rPr>
              <w:tab/>
            </w:r>
            <w:r w:rsidR="0069692B" w:rsidRPr="007419EF">
              <w:rPr>
                <w:rStyle w:val="Hyperlink"/>
                <w:noProof/>
              </w:rPr>
              <w:t>Change Request Process</w:t>
            </w:r>
            <w:r w:rsidR="0069692B">
              <w:rPr>
                <w:noProof/>
                <w:webHidden/>
              </w:rPr>
              <w:tab/>
            </w:r>
            <w:r w:rsidR="0069692B">
              <w:rPr>
                <w:noProof/>
                <w:webHidden/>
              </w:rPr>
              <w:fldChar w:fldCharType="begin"/>
            </w:r>
            <w:r w:rsidR="0069692B">
              <w:rPr>
                <w:noProof/>
                <w:webHidden/>
              </w:rPr>
              <w:instrText xml:space="preserve"> PAGEREF _Toc516070688 \h </w:instrText>
            </w:r>
            <w:r w:rsidR="0069692B">
              <w:rPr>
                <w:noProof/>
                <w:webHidden/>
              </w:rPr>
            </w:r>
            <w:r w:rsidR="0069692B">
              <w:rPr>
                <w:noProof/>
                <w:webHidden/>
              </w:rPr>
              <w:fldChar w:fldCharType="separate"/>
            </w:r>
            <w:r w:rsidR="0069692B">
              <w:rPr>
                <w:noProof/>
                <w:webHidden/>
              </w:rPr>
              <w:t>13</w:t>
            </w:r>
            <w:r w:rsidR="0069692B">
              <w:rPr>
                <w:noProof/>
                <w:webHidden/>
              </w:rPr>
              <w:fldChar w:fldCharType="end"/>
            </w:r>
          </w:hyperlink>
        </w:p>
        <w:p w14:paraId="355DFF4B" w14:textId="6F5EC7BF" w:rsidR="0069692B" w:rsidRDefault="00211D96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516070689" w:history="1">
            <w:r w:rsidR="0069692B" w:rsidRPr="007419EF">
              <w:rPr>
                <w:rStyle w:val="Hyperlink"/>
                <w:rFonts w:cs="Arial"/>
                <w:noProof/>
              </w:rPr>
              <w:t>7.1</w:t>
            </w:r>
            <w:r w:rsidR="0069692B">
              <w:rPr>
                <w:noProof/>
              </w:rPr>
              <w:tab/>
            </w:r>
            <w:r w:rsidR="0069692B" w:rsidRPr="007419EF">
              <w:rPr>
                <w:rStyle w:val="Hyperlink"/>
                <w:noProof/>
              </w:rPr>
              <w:t>Change Request Process</w:t>
            </w:r>
            <w:r w:rsidR="0069692B">
              <w:rPr>
                <w:noProof/>
                <w:webHidden/>
              </w:rPr>
              <w:tab/>
            </w:r>
            <w:r w:rsidR="0069692B">
              <w:rPr>
                <w:noProof/>
                <w:webHidden/>
              </w:rPr>
              <w:fldChar w:fldCharType="begin"/>
            </w:r>
            <w:r w:rsidR="0069692B">
              <w:rPr>
                <w:noProof/>
                <w:webHidden/>
              </w:rPr>
              <w:instrText xml:space="preserve"> PAGEREF _Toc516070689 \h </w:instrText>
            </w:r>
            <w:r w:rsidR="0069692B">
              <w:rPr>
                <w:noProof/>
                <w:webHidden/>
              </w:rPr>
            </w:r>
            <w:r w:rsidR="0069692B">
              <w:rPr>
                <w:noProof/>
                <w:webHidden/>
              </w:rPr>
              <w:fldChar w:fldCharType="separate"/>
            </w:r>
            <w:r w:rsidR="0069692B">
              <w:rPr>
                <w:noProof/>
                <w:webHidden/>
              </w:rPr>
              <w:t>13</w:t>
            </w:r>
            <w:r w:rsidR="0069692B">
              <w:rPr>
                <w:noProof/>
                <w:webHidden/>
              </w:rPr>
              <w:fldChar w:fldCharType="end"/>
            </w:r>
          </w:hyperlink>
        </w:p>
        <w:p w14:paraId="7217BAAF" w14:textId="461A59C7" w:rsidR="0069692B" w:rsidRDefault="00211D96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516070690" w:history="1">
            <w:r w:rsidR="0069692B" w:rsidRPr="007419EF">
              <w:rPr>
                <w:rStyle w:val="Hyperlink"/>
                <w:rFonts w:cs="Arial"/>
                <w:noProof/>
              </w:rPr>
              <w:t>7.2</w:t>
            </w:r>
            <w:r w:rsidR="0069692B">
              <w:rPr>
                <w:noProof/>
              </w:rPr>
              <w:tab/>
            </w:r>
            <w:r w:rsidR="0069692B" w:rsidRPr="007419EF">
              <w:rPr>
                <w:rStyle w:val="Hyperlink"/>
                <w:noProof/>
              </w:rPr>
              <w:t>Adding Apps to Scope</w:t>
            </w:r>
            <w:r w:rsidR="0069692B">
              <w:rPr>
                <w:noProof/>
                <w:webHidden/>
              </w:rPr>
              <w:tab/>
            </w:r>
            <w:r w:rsidR="0069692B">
              <w:rPr>
                <w:noProof/>
                <w:webHidden/>
              </w:rPr>
              <w:fldChar w:fldCharType="begin"/>
            </w:r>
            <w:r w:rsidR="0069692B">
              <w:rPr>
                <w:noProof/>
                <w:webHidden/>
              </w:rPr>
              <w:instrText xml:space="preserve"> PAGEREF _Toc516070690 \h </w:instrText>
            </w:r>
            <w:r w:rsidR="0069692B">
              <w:rPr>
                <w:noProof/>
                <w:webHidden/>
              </w:rPr>
            </w:r>
            <w:r w:rsidR="0069692B">
              <w:rPr>
                <w:noProof/>
                <w:webHidden/>
              </w:rPr>
              <w:fldChar w:fldCharType="separate"/>
            </w:r>
            <w:r w:rsidR="0069692B">
              <w:rPr>
                <w:noProof/>
                <w:webHidden/>
              </w:rPr>
              <w:t>13</w:t>
            </w:r>
            <w:r w:rsidR="0069692B">
              <w:rPr>
                <w:noProof/>
                <w:webHidden/>
              </w:rPr>
              <w:fldChar w:fldCharType="end"/>
            </w:r>
          </w:hyperlink>
        </w:p>
        <w:p w14:paraId="1361AEA2" w14:textId="60583663" w:rsidR="0069692B" w:rsidRDefault="00211D96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516070691" w:history="1">
            <w:r w:rsidR="0069692B" w:rsidRPr="007419EF">
              <w:rPr>
                <w:rStyle w:val="Hyperlink"/>
                <w:rFonts w:cs="Arial"/>
                <w:noProof/>
              </w:rPr>
              <w:t>7.3</w:t>
            </w:r>
            <w:r w:rsidR="0069692B">
              <w:rPr>
                <w:noProof/>
              </w:rPr>
              <w:tab/>
            </w:r>
            <w:r w:rsidR="0069692B" w:rsidRPr="007419EF">
              <w:rPr>
                <w:rStyle w:val="Hyperlink"/>
                <w:noProof/>
              </w:rPr>
              <w:t>Benchmarking of Scope of Application</w:t>
            </w:r>
            <w:r w:rsidR="0069692B">
              <w:rPr>
                <w:noProof/>
                <w:webHidden/>
              </w:rPr>
              <w:tab/>
            </w:r>
            <w:r w:rsidR="0069692B">
              <w:rPr>
                <w:noProof/>
                <w:webHidden/>
              </w:rPr>
              <w:fldChar w:fldCharType="begin"/>
            </w:r>
            <w:r w:rsidR="0069692B">
              <w:rPr>
                <w:noProof/>
                <w:webHidden/>
              </w:rPr>
              <w:instrText xml:space="preserve"> PAGEREF _Toc516070691 \h </w:instrText>
            </w:r>
            <w:r w:rsidR="0069692B">
              <w:rPr>
                <w:noProof/>
                <w:webHidden/>
              </w:rPr>
            </w:r>
            <w:r w:rsidR="0069692B">
              <w:rPr>
                <w:noProof/>
                <w:webHidden/>
              </w:rPr>
              <w:fldChar w:fldCharType="separate"/>
            </w:r>
            <w:r w:rsidR="0069692B">
              <w:rPr>
                <w:noProof/>
                <w:webHidden/>
              </w:rPr>
              <w:t>13</w:t>
            </w:r>
            <w:r w:rsidR="0069692B">
              <w:rPr>
                <w:noProof/>
                <w:webHidden/>
              </w:rPr>
              <w:fldChar w:fldCharType="end"/>
            </w:r>
          </w:hyperlink>
        </w:p>
        <w:p w14:paraId="2575356D" w14:textId="25AE10D9" w:rsidR="0069692B" w:rsidRDefault="00211D96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516070692" w:history="1">
            <w:r w:rsidR="0069692B" w:rsidRPr="007419EF">
              <w:rPr>
                <w:rStyle w:val="Hyperlink"/>
                <w:noProof/>
              </w:rPr>
              <w:t>APPENDIX</w:t>
            </w:r>
            <w:r w:rsidR="0069692B">
              <w:rPr>
                <w:noProof/>
                <w:webHidden/>
              </w:rPr>
              <w:tab/>
            </w:r>
            <w:r w:rsidR="0069692B">
              <w:rPr>
                <w:noProof/>
                <w:webHidden/>
              </w:rPr>
              <w:fldChar w:fldCharType="begin"/>
            </w:r>
            <w:r w:rsidR="0069692B">
              <w:rPr>
                <w:noProof/>
                <w:webHidden/>
              </w:rPr>
              <w:instrText xml:space="preserve"> PAGEREF _Toc516070692 \h </w:instrText>
            </w:r>
            <w:r w:rsidR="0069692B">
              <w:rPr>
                <w:noProof/>
                <w:webHidden/>
              </w:rPr>
            </w:r>
            <w:r w:rsidR="0069692B">
              <w:rPr>
                <w:noProof/>
                <w:webHidden/>
              </w:rPr>
              <w:fldChar w:fldCharType="separate"/>
            </w:r>
            <w:r w:rsidR="0069692B">
              <w:rPr>
                <w:noProof/>
                <w:webHidden/>
              </w:rPr>
              <w:t>13</w:t>
            </w:r>
            <w:r w:rsidR="0069692B">
              <w:rPr>
                <w:noProof/>
                <w:webHidden/>
              </w:rPr>
              <w:fldChar w:fldCharType="end"/>
            </w:r>
          </w:hyperlink>
        </w:p>
        <w:p w14:paraId="1C8F4F65" w14:textId="1C1AECE7" w:rsidR="0069692B" w:rsidRDefault="00211D9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516070693" w:history="1">
            <w:r w:rsidR="0069692B" w:rsidRPr="007419EF">
              <w:rPr>
                <w:rStyle w:val="Hyperlink"/>
                <w:rFonts w:cs="Arial"/>
                <w:noProof/>
              </w:rPr>
              <w:t>List of Applications</w:t>
            </w:r>
            <w:r w:rsidR="0069692B">
              <w:rPr>
                <w:noProof/>
                <w:webHidden/>
              </w:rPr>
              <w:tab/>
            </w:r>
            <w:r w:rsidR="0069692B">
              <w:rPr>
                <w:noProof/>
                <w:webHidden/>
              </w:rPr>
              <w:fldChar w:fldCharType="begin"/>
            </w:r>
            <w:r w:rsidR="0069692B">
              <w:rPr>
                <w:noProof/>
                <w:webHidden/>
              </w:rPr>
              <w:instrText xml:space="preserve"> PAGEREF _Toc516070693 \h </w:instrText>
            </w:r>
            <w:r w:rsidR="0069692B">
              <w:rPr>
                <w:noProof/>
                <w:webHidden/>
              </w:rPr>
            </w:r>
            <w:r w:rsidR="0069692B">
              <w:rPr>
                <w:noProof/>
                <w:webHidden/>
              </w:rPr>
              <w:fldChar w:fldCharType="separate"/>
            </w:r>
            <w:r w:rsidR="0069692B">
              <w:rPr>
                <w:noProof/>
                <w:webHidden/>
              </w:rPr>
              <w:t>13</w:t>
            </w:r>
            <w:r w:rsidR="0069692B">
              <w:rPr>
                <w:noProof/>
                <w:webHidden/>
              </w:rPr>
              <w:fldChar w:fldCharType="end"/>
            </w:r>
          </w:hyperlink>
        </w:p>
        <w:p w14:paraId="40E5A364" w14:textId="3530BA01" w:rsidR="0069692B" w:rsidRDefault="00211D9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516070694" w:history="1">
            <w:r w:rsidR="0069692B" w:rsidRPr="007419EF">
              <w:rPr>
                <w:rStyle w:val="Hyperlink"/>
                <w:noProof/>
              </w:rPr>
              <w:t>Change Request Template</w:t>
            </w:r>
            <w:r w:rsidR="0069692B">
              <w:rPr>
                <w:noProof/>
                <w:webHidden/>
              </w:rPr>
              <w:tab/>
            </w:r>
            <w:r w:rsidR="0069692B">
              <w:rPr>
                <w:noProof/>
                <w:webHidden/>
              </w:rPr>
              <w:fldChar w:fldCharType="begin"/>
            </w:r>
            <w:r w:rsidR="0069692B">
              <w:rPr>
                <w:noProof/>
                <w:webHidden/>
              </w:rPr>
              <w:instrText xml:space="preserve"> PAGEREF _Toc516070694 \h </w:instrText>
            </w:r>
            <w:r w:rsidR="0069692B">
              <w:rPr>
                <w:noProof/>
                <w:webHidden/>
              </w:rPr>
            </w:r>
            <w:r w:rsidR="0069692B">
              <w:rPr>
                <w:noProof/>
                <w:webHidden/>
              </w:rPr>
              <w:fldChar w:fldCharType="separate"/>
            </w:r>
            <w:r w:rsidR="0069692B">
              <w:rPr>
                <w:noProof/>
                <w:webHidden/>
              </w:rPr>
              <w:t>21</w:t>
            </w:r>
            <w:r w:rsidR="0069692B">
              <w:rPr>
                <w:noProof/>
                <w:webHidden/>
              </w:rPr>
              <w:fldChar w:fldCharType="end"/>
            </w:r>
          </w:hyperlink>
        </w:p>
        <w:p w14:paraId="23988EBF" w14:textId="295C950D" w:rsidR="0069692B" w:rsidRDefault="0069692B">
          <w:r>
            <w:rPr>
              <w:b/>
              <w:bCs/>
              <w:noProof/>
            </w:rPr>
            <w:fldChar w:fldCharType="end"/>
          </w:r>
        </w:p>
      </w:sdtContent>
    </w:sdt>
    <w:p w14:paraId="2D23C60D" w14:textId="77777777" w:rsidR="0069692B" w:rsidRDefault="0069692B">
      <w:pPr>
        <w:spacing w:before="0" w:after="160" w:line="259" w:lineRule="auto"/>
      </w:pPr>
      <w:r>
        <w:br w:type="page"/>
      </w:r>
    </w:p>
    <w:p w14:paraId="34AB4FCB" w14:textId="23D54E79" w:rsidR="00AA6C36" w:rsidRDefault="00AA6C36" w:rsidP="00AA6C36">
      <w:pPr>
        <w:pStyle w:val="Heading1"/>
        <w:numPr>
          <w:ilvl w:val="0"/>
          <w:numId w:val="0"/>
        </w:numPr>
        <w:ind w:left="432"/>
        <w:rPr>
          <w:ins w:id="1" w:author="Accenture Legal" w:date="2018-07-04T15:07:00Z"/>
        </w:rPr>
      </w:pPr>
      <w:bookmarkStart w:id="2" w:name="_Toc516070670"/>
      <w:bookmarkStart w:id="3" w:name="_Toc514331670"/>
      <w:ins w:id="4" w:author="Accenture Legal" w:date="2018-07-04T15:07:00Z">
        <w:r>
          <w:lastRenderedPageBreak/>
          <w:t xml:space="preserve">Annexure </w:t>
        </w:r>
        <w:r w:rsidRPr="00AA6C36">
          <w:rPr>
            <w:highlight w:val="yellow"/>
          </w:rPr>
          <w:t>___</w:t>
        </w:r>
      </w:ins>
    </w:p>
    <w:p w14:paraId="3D68D85C" w14:textId="6F1285FE" w:rsidR="00C64588" w:rsidRDefault="00C64588" w:rsidP="009D429F">
      <w:pPr>
        <w:pStyle w:val="Heading1"/>
      </w:pPr>
      <w:r>
        <w:t>INTRODUCTION</w:t>
      </w:r>
    </w:p>
    <w:p w14:paraId="5A99C4D5" w14:textId="2E1805CA" w:rsidR="00C64588" w:rsidRDefault="00C64588" w:rsidP="00C64588">
      <w:r>
        <w:t xml:space="preserve">This is </w:t>
      </w:r>
      <w:r w:rsidR="005C649B">
        <w:t>Annexure</w:t>
      </w:r>
      <w:r>
        <w:t xml:space="preserve"> </w:t>
      </w:r>
      <w:del w:id="5" w:author="Accenture Legal" w:date="2018-07-04T15:31:00Z">
        <w:r w:rsidDel="00E86727">
          <w:delText>(</w:delText>
        </w:r>
        <w:r w:rsidRPr="0000057F" w:rsidDel="00E86727">
          <w:delText>Application maintenance</w:delText>
        </w:r>
        <w:r w:rsidDel="00E86727">
          <w:delText>)</w:delText>
        </w:r>
      </w:del>
      <w:r>
        <w:t xml:space="preserve"> to the Statement of Work</w:t>
      </w:r>
      <w:r w:rsidR="00F670D7">
        <w:t xml:space="preserve"> </w:t>
      </w:r>
      <w:r>
        <w:t>dated effective</w:t>
      </w:r>
      <w:del w:id="6" w:author="Accenture Legal" w:date="2018-07-04T14:48:00Z">
        <w:r w:rsidDel="00164460">
          <w:delText xml:space="preserve"> June</w:delText>
        </w:r>
      </w:del>
      <w:ins w:id="7" w:author="Bharadwaj, Gaurav" w:date="2018-06-29T19:32:00Z">
        <w:del w:id="8" w:author="Accenture Legal" w:date="2018-07-04T14:48:00Z">
          <w:r w:rsidR="009B5959" w:rsidDel="00164460">
            <w:delText>15th July</w:delText>
          </w:r>
        </w:del>
      </w:ins>
      <w:r>
        <w:t xml:space="preserve">, 2018 between Essel </w:t>
      </w:r>
      <w:ins w:id="9" w:author="Accenture Legal" w:date="2018-07-04T15:06:00Z">
        <w:r w:rsidR="00F670D7">
          <w:rPr>
            <w:rFonts w:eastAsia="Times New Roman"/>
            <w:bCs/>
          </w:rPr>
          <w:t>Business Excellence Services Limited</w:t>
        </w:r>
        <w:r w:rsidR="00F670D7">
          <w:t xml:space="preserve"> </w:t>
        </w:r>
      </w:ins>
      <w:r>
        <w:t xml:space="preserve">and Accenture Solutions Private Limited (the "SOW"). Capitalized terms that are defined in the </w:t>
      </w:r>
      <w:ins w:id="10" w:author="Accenture Legal" w:date="2018-07-04T15:07:00Z">
        <w:r w:rsidR="007F1892">
          <w:t>SOW</w:t>
        </w:r>
      </w:ins>
      <w:del w:id="11" w:author="Accenture Legal" w:date="2018-07-04T15:07:00Z">
        <w:r w:rsidDel="007F1892">
          <w:delText>Agreement</w:delText>
        </w:r>
      </w:del>
      <w:r>
        <w:t xml:space="preserve"> and not otherwise defined herein have the meanings given to them in the SOW, and grammatical variations thereof have corresponding meanings</w:t>
      </w:r>
    </w:p>
    <w:p w14:paraId="5820F8C5" w14:textId="77777777" w:rsidR="00C64588" w:rsidRPr="00454FD2" w:rsidRDefault="00C64588" w:rsidP="00C64588">
      <w:pPr>
        <w:rPr>
          <w:b/>
        </w:rPr>
      </w:pPr>
      <w:r w:rsidRPr="00454FD2">
        <w:rPr>
          <w:b/>
        </w:rPr>
        <w:t>PURPOSE</w:t>
      </w:r>
    </w:p>
    <w:p w14:paraId="03F482CC" w14:textId="74B1AB4F" w:rsidR="00C64588" w:rsidRDefault="00C64588" w:rsidP="00C64588">
      <w:r w:rsidRPr="00B35243">
        <w:t>Th</w:t>
      </w:r>
      <w:r>
        <w:t xml:space="preserve">is </w:t>
      </w:r>
      <w:r w:rsidR="005C649B">
        <w:t>Annexure</w:t>
      </w:r>
      <w:r w:rsidRPr="00B35243">
        <w:t xml:space="preserve"> </w:t>
      </w:r>
      <w:r>
        <w:t xml:space="preserve">describes </w:t>
      </w:r>
      <w:ins w:id="12" w:author="Gautam, Neha Misra" w:date="2018-07-11T17:30:00Z">
        <w:r w:rsidR="00FB7272">
          <w:t xml:space="preserve">the </w:t>
        </w:r>
      </w:ins>
      <w:del w:id="13" w:author="Gautam, Neha Misra" w:date="2018-07-11T17:30:00Z">
        <w:r w:rsidRPr="00B35243" w:rsidDel="00FB7272">
          <w:delText xml:space="preserve">high level </w:delText>
        </w:r>
      </w:del>
      <w:r w:rsidRPr="00B35243">
        <w:t xml:space="preserve">activities, tasks, duties, functions and </w:t>
      </w:r>
      <w:r w:rsidR="002759E7">
        <w:t xml:space="preserve"> </w:t>
      </w:r>
      <w:r w:rsidRPr="00B35243">
        <w:t xml:space="preserve">responsibilities that are </w:t>
      </w:r>
      <w:ins w:id="14" w:author="Accenture Legal" w:date="2018-07-04T15:13:00Z">
        <w:r w:rsidR="002A7E00">
          <w:t xml:space="preserve">to be </w:t>
        </w:r>
      </w:ins>
      <w:del w:id="15" w:author="Accenture Legal" w:date="2018-07-04T15:13:00Z">
        <w:r w:rsidRPr="00B35243" w:rsidDel="002A7E00">
          <w:delText xml:space="preserve">inherent, necessary or customarily </w:delText>
        </w:r>
      </w:del>
      <w:r w:rsidRPr="00B35243">
        <w:t xml:space="preserve">provided as part of the </w:t>
      </w:r>
      <w:r>
        <w:t>Application Development</w:t>
      </w:r>
      <w:r w:rsidRPr="00B35243">
        <w:t xml:space="preserve"> </w:t>
      </w:r>
    </w:p>
    <w:p w14:paraId="564A8ECB" w14:textId="4F4CCC7B" w:rsidR="00C64588" w:rsidDel="00FB7272" w:rsidRDefault="00C64588" w:rsidP="00C64588">
      <w:pPr>
        <w:rPr>
          <w:del w:id="16" w:author="Gautam, Neha Misra" w:date="2018-07-11T17:30:00Z"/>
        </w:rPr>
      </w:pPr>
      <w:del w:id="17" w:author="Gautam, Neha Misra" w:date="2018-07-11T17:30:00Z">
        <w:r w:rsidRPr="00B35243" w:rsidDel="00FB7272">
          <w:delText xml:space="preserve">Nothing herein is intended to limit the generality of any provisions of the </w:delText>
        </w:r>
        <w:r w:rsidDel="00FB7272">
          <w:delText>SOW</w:delText>
        </w:r>
        <w:r w:rsidRPr="00B35243" w:rsidDel="00FB7272">
          <w:delText xml:space="preserve">, including the other </w:delText>
        </w:r>
        <w:r w:rsidR="005C649B" w:rsidDel="00FB7272">
          <w:delText>Annexures</w:delText>
        </w:r>
        <w:r w:rsidDel="00FB7272">
          <w:delText xml:space="preserve"> </w:delText>
        </w:r>
        <w:r w:rsidRPr="00B35243" w:rsidDel="00FB7272">
          <w:delText>thereto</w:delText>
        </w:r>
        <w:r w:rsidDel="00FB7272">
          <w:delText>.</w:delText>
        </w:r>
      </w:del>
    </w:p>
    <w:p w14:paraId="02776F51" w14:textId="5E354A1B" w:rsidR="009D429F" w:rsidRPr="002F03CA" w:rsidRDefault="009D429F" w:rsidP="009D429F">
      <w:pPr>
        <w:pStyle w:val="Heading1"/>
      </w:pPr>
      <w:bookmarkStart w:id="18" w:name="_Hlk519158127"/>
      <w:r>
        <w:t xml:space="preserve">Application Development </w:t>
      </w:r>
      <w:r w:rsidRPr="002F03CA">
        <w:t>Scope</w:t>
      </w:r>
      <w:bookmarkEnd w:id="2"/>
      <w:r w:rsidRPr="002F03CA">
        <w:t xml:space="preserve"> </w:t>
      </w:r>
    </w:p>
    <w:p w14:paraId="3AF617EB" w14:textId="77777777" w:rsidR="009D429F" w:rsidRDefault="009D429F" w:rsidP="009D429F">
      <w:pPr>
        <w:pStyle w:val="ListParagraph"/>
        <w:numPr>
          <w:ilvl w:val="0"/>
          <w:numId w:val="3"/>
        </w:numPr>
        <w:ind w:left="360"/>
        <w:jc w:val="both"/>
        <w:rPr>
          <w:rFonts w:cs="Arial"/>
        </w:rPr>
      </w:pPr>
      <w:r w:rsidRPr="0050615B">
        <w:rPr>
          <w:rFonts w:cs="Arial"/>
        </w:rPr>
        <w:t xml:space="preserve">A Major development means an operational change to one of the existing In-Scope Applications under AD, which adds new functionality or enhances existing functionality of In-Scope Applications </w:t>
      </w:r>
    </w:p>
    <w:p w14:paraId="6A9F262E" w14:textId="77777777" w:rsidR="00193E84" w:rsidRDefault="009D429F" w:rsidP="00193E84">
      <w:pPr>
        <w:pStyle w:val="ListParagraph"/>
        <w:numPr>
          <w:ilvl w:val="0"/>
          <w:numId w:val="3"/>
        </w:numPr>
        <w:ind w:left="360"/>
        <w:jc w:val="both"/>
        <w:rPr>
          <w:rFonts w:cs="Arial"/>
        </w:rPr>
      </w:pPr>
      <w:r>
        <w:rPr>
          <w:rFonts w:cs="Arial"/>
        </w:rPr>
        <w:t>A project means implementation of an application that is currently not present in the Essel Group application landscape.</w:t>
      </w:r>
    </w:p>
    <w:p w14:paraId="4260CF7D" w14:textId="252A80E2" w:rsidR="009D429F" w:rsidRPr="00193E84" w:rsidRDefault="009D429F" w:rsidP="00193E84">
      <w:pPr>
        <w:pStyle w:val="ListParagraph"/>
        <w:numPr>
          <w:ilvl w:val="0"/>
          <w:numId w:val="3"/>
        </w:numPr>
        <w:ind w:left="360"/>
        <w:jc w:val="both"/>
        <w:rPr>
          <w:rFonts w:cs="Arial"/>
        </w:rPr>
      </w:pPr>
      <w:r w:rsidRPr="00193E84">
        <w:rPr>
          <w:rFonts w:cs="Arial"/>
        </w:rPr>
        <w:t>Both Major Developments &amp; Projects would</w:t>
      </w:r>
    </w:p>
    <w:p w14:paraId="2C18E7E2" w14:textId="77777777" w:rsidR="009D429F" w:rsidRDefault="009D429F" w:rsidP="009B5959">
      <w:pPr>
        <w:pStyle w:val="ListParagraph"/>
        <w:numPr>
          <w:ilvl w:val="1"/>
          <w:numId w:val="6"/>
        </w:numPr>
        <w:jc w:val="both"/>
        <w:rPr>
          <w:rFonts w:cs="Arial"/>
        </w:rPr>
      </w:pPr>
      <w:r w:rsidRPr="00841EE7">
        <w:rPr>
          <w:rFonts w:cs="Arial"/>
        </w:rPr>
        <w:t>Requires Accenture Project Manager</w:t>
      </w:r>
      <w:r>
        <w:rPr>
          <w:rFonts w:cs="Arial"/>
        </w:rPr>
        <w:t xml:space="preserve"> to be involved in the delivery,</w:t>
      </w:r>
    </w:p>
    <w:p w14:paraId="2E2F892A" w14:textId="73162481" w:rsidR="009D429F" w:rsidRPr="009D429F" w:rsidRDefault="009D429F" w:rsidP="009B5959">
      <w:pPr>
        <w:pStyle w:val="ListParagraph"/>
        <w:numPr>
          <w:ilvl w:val="1"/>
          <w:numId w:val="6"/>
        </w:numPr>
        <w:jc w:val="both"/>
        <w:rPr>
          <w:rFonts w:cs="Arial"/>
        </w:rPr>
      </w:pPr>
      <w:r>
        <w:rPr>
          <w:rFonts w:cs="Arial"/>
        </w:rPr>
        <w:t>R</w:t>
      </w:r>
      <w:r w:rsidRPr="009D429F">
        <w:rPr>
          <w:rFonts w:cs="Arial"/>
        </w:rPr>
        <w:t>equire skillset that are part of the existing support scope or additional new skillsets.</w:t>
      </w:r>
    </w:p>
    <w:p w14:paraId="70ADD890" w14:textId="77777777" w:rsidR="009D429F" w:rsidRPr="0050615B" w:rsidRDefault="009D429F" w:rsidP="009B5959">
      <w:pPr>
        <w:pStyle w:val="ListParagraph"/>
        <w:numPr>
          <w:ilvl w:val="1"/>
          <w:numId w:val="6"/>
        </w:numPr>
        <w:rPr>
          <w:rFonts w:cs="Arial"/>
        </w:rPr>
      </w:pPr>
      <w:r w:rsidRPr="0050615B">
        <w:rPr>
          <w:rFonts w:cs="Arial"/>
        </w:rPr>
        <w:t>Requires Release Management and Handover to AMS team</w:t>
      </w:r>
    </w:p>
    <w:p w14:paraId="5859F104" w14:textId="77777777" w:rsidR="009D429F" w:rsidRDefault="009D429F" w:rsidP="009B5959">
      <w:pPr>
        <w:pStyle w:val="ListParagraph"/>
        <w:numPr>
          <w:ilvl w:val="1"/>
          <w:numId w:val="6"/>
        </w:numPr>
        <w:jc w:val="both"/>
        <w:rPr>
          <w:rFonts w:cs="Arial"/>
        </w:rPr>
      </w:pPr>
      <w:r>
        <w:rPr>
          <w:rFonts w:cs="Arial"/>
        </w:rPr>
        <w:t>Requires DevOps skills.</w:t>
      </w:r>
    </w:p>
    <w:p w14:paraId="0D800517" w14:textId="368E5173" w:rsidR="009D429F" w:rsidRDefault="009D429F" w:rsidP="009B5959">
      <w:pPr>
        <w:pStyle w:val="ListParagraph"/>
        <w:numPr>
          <w:ilvl w:val="1"/>
          <w:numId w:val="6"/>
        </w:numPr>
        <w:rPr>
          <w:rFonts w:cs="Arial"/>
        </w:rPr>
      </w:pPr>
      <w:r w:rsidRPr="0050615B">
        <w:rPr>
          <w:rFonts w:cs="Arial"/>
        </w:rPr>
        <w:t>Requires solution architecture and design</w:t>
      </w:r>
    </w:p>
    <w:p w14:paraId="40453565" w14:textId="3EC495D5" w:rsidR="009D429F" w:rsidRDefault="009D429F" w:rsidP="009B5959">
      <w:pPr>
        <w:pStyle w:val="ListParagraph"/>
        <w:numPr>
          <w:ilvl w:val="1"/>
          <w:numId w:val="6"/>
        </w:numPr>
        <w:rPr>
          <w:rFonts w:cs="Arial"/>
        </w:rPr>
      </w:pPr>
      <w:r w:rsidRPr="0050615B">
        <w:rPr>
          <w:rFonts w:cs="Arial"/>
        </w:rPr>
        <w:t>Requires interface management</w:t>
      </w:r>
    </w:p>
    <w:p w14:paraId="4DE9F68B" w14:textId="77777777" w:rsidR="00F86854" w:rsidRPr="0050615B" w:rsidRDefault="00F86854" w:rsidP="009B5959">
      <w:pPr>
        <w:pStyle w:val="ListParagraph"/>
        <w:numPr>
          <w:ilvl w:val="1"/>
          <w:numId w:val="6"/>
        </w:numPr>
        <w:rPr>
          <w:rFonts w:cs="Arial"/>
        </w:rPr>
      </w:pPr>
      <w:r w:rsidRPr="0050615B">
        <w:rPr>
          <w:rFonts w:cs="Arial"/>
        </w:rPr>
        <w:t>Solution validations and audits.</w:t>
      </w:r>
    </w:p>
    <w:p w14:paraId="53C9FE44" w14:textId="4CE7A346" w:rsidR="009D429F" w:rsidRPr="00193E84" w:rsidRDefault="009D429F" w:rsidP="00193E84">
      <w:pPr>
        <w:pStyle w:val="ListParagraph"/>
        <w:numPr>
          <w:ilvl w:val="0"/>
          <w:numId w:val="3"/>
        </w:numPr>
        <w:tabs>
          <w:tab w:val="left" w:pos="360"/>
        </w:tabs>
        <w:ind w:hanging="720"/>
        <w:rPr>
          <w:rFonts w:cs="Arial"/>
        </w:rPr>
      </w:pPr>
      <w:r w:rsidRPr="00193E84">
        <w:rPr>
          <w:rFonts w:cs="Arial"/>
        </w:rPr>
        <w:t>Additionally, projects would</w:t>
      </w:r>
    </w:p>
    <w:p w14:paraId="5698E0BA" w14:textId="0D72A52A" w:rsidR="009D429F" w:rsidRPr="000F6B09" w:rsidRDefault="009D429F" w:rsidP="009B5959">
      <w:pPr>
        <w:pStyle w:val="ListParagraph"/>
        <w:numPr>
          <w:ilvl w:val="1"/>
          <w:numId w:val="16"/>
        </w:numPr>
        <w:rPr>
          <w:rFonts w:cs="Arial"/>
        </w:rPr>
      </w:pPr>
      <w:r w:rsidRPr="000F6B09">
        <w:rPr>
          <w:rFonts w:cs="Arial"/>
        </w:rPr>
        <w:t>Require Trainings- Train the Trainer Concept</w:t>
      </w:r>
    </w:p>
    <w:p w14:paraId="41F210DE" w14:textId="5A1B0D11" w:rsidR="009D429F" w:rsidRPr="000F6B09" w:rsidRDefault="009D429F" w:rsidP="009B5959">
      <w:pPr>
        <w:pStyle w:val="ListParagraph"/>
        <w:numPr>
          <w:ilvl w:val="1"/>
          <w:numId w:val="16"/>
        </w:numPr>
        <w:rPr>
          <w:rFonts w:cs="Arial"/>
        </w:rPr>
      </w:pPr>
      <w:r w:rsidRPr="000F6B09">
        <w:rPr>
          <w:rFonts w:cs="Arial"/>
        </w:rPr>
        <w:t>Require Hypercare or Warranty Support</w:t>
      </w:r>
    </w:p>
    <w:p w14:paraId="5AD0E125" w14:textId="77777777" w:rsidR="00204E5B" w:rsidRPr="000F6B09" w:rsidRDefault="00193E84" w:rsidP="00204E5B">
      <w:pPr>
        <w:pStyle w:val="ListParagraph"/>
        <w:numPr>
          <w:ilvl w:val="0"/>
          <w:numId w:val="3"/>
        </w:numPr>
        <w:ind w:left="360"/>
        <w:jc w:val="both"/>
        <w:rPr>
          <w:rFonts w:cs="Arial"/>
        </w:rPr>
      </w:pPr>
      <w:ins w:id="19" w:author="Bharadwaj, Gaurav" w:date="2018-07-02T11:28:00Z">
        <w:r w:rsidRPr="000F6B09">
          <w:rPr>
            <w:rFonts w:cs="Arial"/>
          </w:rPr>
          <w:t>The work location for this team will be ESSEL offices – Essel Lower Parel Mumbai and EBEX Noida</w:t>
        </w:r>
      </w:ins>
    </w:p>
    <w:p w14:paraId="035006A5" w14:textId="0CE9BE74" w:rsidR="009D429F" w:rsidRPr="000F6B09" w:rsidDel="00204E5B" w:rsidRDefault="00193E84" w:rsidP="00204E5B">
      <w:pPr>
        <w:pStyle w:val="ListParagraph"/>
        <w:numPr>
          <w:ilvl w:val="0"/>
          <w:numId w:val="3"/>
        </w:numPr>
        <w:ind w:left="360"/>
        <w:jc w:val="both"/>
        <w:rPr>
          <w:del w:id="20" w:author="Bharadwaj, Gaurav" w:date="2018-07-02T11:36:00Z"/>
          <w:rFonts w:cs="Arial"/>
        </w:rPr>
      </w:pPr>
      <w:ins w:id="21" w:author="Bharadwaj, Gaurav" w:date="2018-07-02T11:27:00Z">
        <w:r w:rsidRPr="000F6B09">
          <w:rPr>
            <w:rFonts w:cs="Arial"/>
          </w:rPr>
          <w:t xml:space="preserve">Working Hours will be </w:t>
        </w:r>
      </w:ins>
      <w:ins w:id="22" w:author="Bharadwaj, Gaurav" w:date="2018-07-02T11:30:00Z">
        <w:r w:rsidR="00B756EB" w:rsidRPr="000F6B09">
          <w:rPr>
            <w:rFonts w:cs="Arial"/>
          </w:rPr>
          <w:t>9 AM to 6 PM India Business Hours</w:t>
        </w:r>
      </w:ins>
      <w:ins w:id="23" w:author="Bharadwaj, Gaurav" w:date="2018-07-02T11:37:00Z">
        <w:r w:rsidR="0030546C" w:rsidRPr="000F6B09">
          <w:rPr>
            <w:rFonts w:cs="Arial"/>
          </w:rPr>
          <w:t xml:space="preserve"> a</w:t>
        </w:r>
      </w:ins>
      <w:ins w:id="24" w:author="Bharadwaj, Gaurav" w:date="2018-07-02T11:36:00Z">
        <w:r w:rsidR="00204E5B" w:rsidRPr="000F6B09">
          <w:rPr>
            <w:rFonts w:cs="Arial"/>
          </w:rPr>
          <w:t>nd 5 working days a week</w:t>
        </w:r>
      </w:ins>
    </w:p>
    <w:p w14:paraId="00A54B73" w14:textId="430E7C15" w:rsidR="00193E84" w:rsidRPr="00204E5B" w:rsidRDefault="00193E84" w:rsidP="00204E5B">
      <w:pPr>
        <w:pStyle w:val="ListParagraph"/>
        <w:ind w:left="1440"/>
        <w:jc w:val="both"/>
        <w:rPr>
          <w:rFonts w:cs="Arial"/>
        </w:rPr>
      </w:pPr>
    </w:p>
    <w:p w14:paraId="76A76DA1" w14:textId="77777777" w:rsidR="00F86854" w:rsidRDefault="00F86854" w:rsidP="00F86854">
      <w:pPr>
        <w:pStyle w:val="Heading2"/>
        <w:rPr>
          <w:ins w:id="25" w:author="Dilip, Guruprasad" w:date="2018-05-28T12:39:00Z"/>
        </w:rPr>
      </w:pPr>
      <w:bookmarkStart w:id="26" w:name="_Toc516070671"/>
      <w:commentRangeStart w:id="27"/>
      <w:ins w:id="28" w:author="Dilip, Guruprasad" w:date="2018-05-28T12:39:00Z">
        <w:r>
          <w:t>AD Capacity</w:t>
        </w:r>
      </w:ins>
      <w:bookmarkEnd w:id="26"/>
      <w:commentRangeEnd w:id="27"/>
      <w:r w:rsidR="004E6E4F">
        <w:rPr>
          <w:rStyle w:val="CommentReference"/>
          <w:b w:val="0"/>
          <w:color w:val="auto"/>
        </w:rPr>
        <w:commentReference w:id="27"/>
      </w:r>
    </w:p>
    <w:p w14:paraId="1025C3F6" w14:textId="77777777" w:rsidR="00F86854" w:rsidRDefault="00F86854" w:rsidP="00F86854">
      <w:pPr>
        <w:rPr>
          <w:ins w:id="29" w:author="Dilip, Guruprasad" w:date="2018-05-28T12:39:00Z"/>
          <w:rFonts w:cs="Arial"/>
        </w:rPr>
      </w:pPr>
      <w:ins w:id="30" w:author="Dilip, Guruprasad" w:date="2018-05-28T12:39:00Z">
        <w:r w:rsidRPr="0050615B">
          <w:rPr>
            <w:rFonts w:cs="Arial"/>
          </w:rPr>
          <w:t xml:space="preserve">The overall development capacity offered for AD team is </w:t>
        </w:r>
        <w:r w:rsidRPr="004D51E9">
          <w:rPr>
            <w:rFonts w:cs="Arial"/>
            <w:b/>
          </w:rPr>
          <w:t>based on agreed capacity</w:t>
        </w:r>
        <w:r w:rsidRPr="0050615B">
          <w:rPr>
            <w:rFonts w:cs="Arial"/>
          </w:rPr>
          <w:t xml:space="preserve">. These development </w:t>
        </w:r>
        <w:r>
          <w:rPr>
            <w:rFonts w:cs="Arial"/>
          </w:rPr>
          <w:t>efforts</w:t>
        </w:r>
        <w:r w:rsidRPr="0050615B">
          <w:rPr>
            <w:rFonts w:cs="Arial"/>
          </w:rPr>
          <w:t xml:space="preserve"> are applicable for all </w:t>
        </w:r>
        <w:r>
          <w:rPr>
            <w:rFonts w:cs="Arial"/>
          </w:rPr>
          <w:t xml:space="preserve">In-scope </w:t>
        </w:r>
        <w:r w:rsidRPr="0050615B">
          <w:rPr>
            <w:rFonts w:cs="Arial"/>
          </w:rPr>
          <w:t>applications including future modules</w:t>
        </w:r>
        <w:r>
          <w:rPr>
            <w:rFonts w:cs="Arial"/>
          </w:rPr>
          <w:t xml:space="preserve"> on those applications</w:t>
        </w:r>
        <w:r w:rsidRPr="0050615B">
          <w:rPr>
            <w:rFonts w:cs="Arial"/>
          </w:rPr>
          <w:t xml:space="preserve">. These development </w:t>
        </w:r>
        <w:r>
          <w:rPr>
            <w:rFonts w:cs="Arial"/>
          </w:rPr>
          <w:t>efforts</w:t>
        </w:r>
        <w:r w:rsidRPr="0050615B">
          <w:rPr>
            <w:rFonts w:cs="Arial"/>
          </w:rPr>
          <w:t xml:space="preserve"> will be used only for application developments. There are no limi</w:t>
        </w:r>
        <w:r>
          <w:rPr>
            <w:rFonts w:cs="Arial"/>
          </w:rPr>
          <w:t xml:space="preserve">ts on numbers of CR’s </w:t>
        </w:r>
        <w:r w:rsidRPr="0050615B">
          <w:rPr>
            <w:rFonts w:cs="Arial"/>
          </w:rPr>
          <w:t xml:space="preserve">till such time they are allocated </w:t>
        </w:r>
        <w:commentRangeStart w:id="31"/>
        <w:r w:rsidRPr="0050615B">
          <w:rPr>
            <w:rFonts w:cs="Arial"/>
          </w:rPr>
          <w:t>under same pool of bucket hours.</w:t>
        </w:r>
        <w:commentRangeEnd w:id="31"/>
        <w:r>
          <w:rPr>
            <w:rStyle w:val="CommentReference"/>
          </w:rPr>
          <w:commentReference w:id="31"/>
        </w:r>
      </w:ins>
    </w:p>
    <w:p w14:paraId="3137B646" w14:textId="675E547C" w:rsidR="0031765A" w:rsidRDefault="0031765A" w:rsidP="0031765A">
      <w:pPr>
        <w:jc w:val="both"/>
        <w:rPr>
          <w:ins w:id="32" w:author="Dilip, Guruprasad" w:date="2018-05-28T15:57:00Z"/>
          <w:rFonts w:ascii="Calibri" w:hAnsi="Calibri"/>
        </w:rPr>
      </w:pPr>
      <w:ins w:id="33" w:author="Dilip, Guruprasad" w:date="2018-05-28T15:57:00Z">
        <w:r>
          <w:t xml:space="preserve">Below Capacity may be revised, post mutual agreement between Accenture &amp; EBEX: </w:t>
        </w:r>
      </w:ins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43"/>
        <w:gridCol w:w="1254"/>
        <w:gridCol w:w="1134"/>
        <w:gridCol w:w="1233"/>
        <w:gridCol w:w="1122"/>
        <w:gridCol w:w="1122"/>
      </w:tblGrid>
      <w:tr w:rsidR="00994A46" w14:paraId="1E72E3C1" w14:textId="77777777" w:rsidTr="00994A46">
        <w:trPr>
          <w:ins w:id="34" w:author="Dilip, Guruprasad" w:date="2018-05-28T15:57:00Z"/>
        </w:trPr>
        <w:tc>
          <w:tcPr>
            <w:tcW w:w="134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587126" w14:textId="77777777" w:rsidR="00994A46" w:rsidRDefault="00994A46">
            <w:pPr>
              <w:jc w:val="both"/>
              <w:rPr>
                <w:ins w:id="35" w:author="Dilip, Guruprasad" w:date="2018-05-28T15:57:00Z"/>
                <w:b/>
                <w:bCs/>
                <w:snapToGrid w:val="0"/>
                <w:lang w:val="en-IN"/>
              </w:rPr>
            </w:pPr>
          </w:p>
        </w:tc>
        <w:tc>
          <w:tcPr>
            <w:tcW w:w="125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F990D9" w14:textId="77777777" w:rsidR="00994A46" w:rsidRDefault="00994A46">
            <w:pPr>
              <w:jc w:val="both"/>
              <w:rPr>
                <w:ins w:id="36" w:author="Dilip, Guruprasad" w:date="2018-05-28T15:57:00Z"/>
                <w:b/>
                <w:bCs/>
                <w:snapToGrid w:val="0"/>
                <w:lang w:val="en-IN"/>
              </w:rPr>
            </w:pPr>
            <w:ins w:id="37" w:author="Dilip, Guruprasad" w:date="2018-05-28T15:57:00Z">
              <w:r>
                <w:rPr>
                  <w:b/>
                  <w:bCs/>
                  <w:snapToGrid w:val="0"/>
                  <w:lang w:val="en-IN"/>
                </w:rPr>
                <w:t>Y1</w:t>
              </w:r>
            </w:ins>
          </w:p>
        </w:tc>
        <w:tc>
          <w:tcPr>
            <w:tcW w:w="113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36D111" w14:textId="77777777" w:rsidR="00994A46" w:rsidRDefault="00994A46">
            <w:pPr>
              <w:jc w:val="both"/>
              <w:rPr>
                <w:ins w:id="38" w:author="Dilip, Guruprasad" w:date="2018-05-28T15:57:00Z"/>
                <w:b/>
                <w:bCs/>
                <w:snapToGrid w:val="0"/>
                <w:lang w:val="en-IN"/>
              </w:rPr>
            </w:pPr>
            <w:ins w:id="39" w:author="Dilip, Guruprasad" w:date="2018-05-28T15:57:00Z">
              <w:r>
                <w:rPr>
                  <w:b/>
                  <w:bCs/>
                  <w:snapToGrid w:val="0"/>
                  <w:lang w:val="en-IN"/>
                </w:rPr>
                <w:t>Y2</w:t>
              </w:r>
            </w:ins>
          </w:p>
        </w:tc>
        <w:tc>
          <w:tcPr>
            <w:tcW w:w="123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FF32F2" w14:textId="77777777" w:rsidR="00994A46" w:rsidRDefault="00994A46">
            <w:pPr>
              <w:jc w:val="both"/>
              <w:rPr>
                <w:ins w:id="40" w:author="Dilip, Guruprasad" w:date="2018-05-28T15:57:00Z"/>
                <w:b/>
                <w:bCs/>
                <w:snapToGrid w:val="0"/>
                <w:lang w:val="en-IN"/>
              </w:rPr>
            </w:pPr>
            <w:ins w:id="41" w:author="Dilip, Guruprasad" w:date="2018-05-28T15:57:00Z">
              <w:r>
                <w:rPr>
                  <w:b/>
                  <w:bCs/>
                  <w:snapToGrid w:val="0"/>
                  <w:lang w:val="en-IN"/>
                </w:rPr>
                <w:t>Y3</w:t>
              </w:r>
            </w:ins>
          </w:p>
        </w:tc>
        <w:tc>
          <w:tcPr>
            <w:tcW w:w="112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524979" w14:textId="77777777" w:rsidR="00994A46" w:rsidRDefault="00994A46">
            <w:pPr>
              <w:jc w:val="both"/>
              <w:rPr>
                <w:ins w:id="42" w:author="Dilip, Guruprasad" w:date="2018-05-28T15:57:00Z"/>
                <w:b/>
                <w:bCs/>
                <w:snapToGrid w:val="0"/>
                <w:lang w:val="en-IN"/>
              </w:rPr>
            </w:pPr>
            <w:ins w:id="43" w:author="Dilip, Guruprasad" w:date="2018-05-28T15:57:00Z">
              <w:r>
                <w:rPr>
                  <w:b/>
                  <w:bCs/>
                  <w:snapToGrid w:val="0"/>
                  <w:lang w:val="en-IN"/>
                </w:rPr>
                <w:t>Y4</w:t>
              </w:r>
            </w:ins>
          </w:p>
        </w:tc>
        <w:tc>
          <w:tcPr>
            <w:tcW w:w="112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D9A5CF" w14:textId="77777777" w:rsidR="00994A46" w:rsidRDefault="00994A46">
            <w:pPr>
              <w:jc w:val="both"/>
              <w:rPr>
                <w:ins w:id="44" w:author="Dilip, Guruprasad" w:date="2018-05-28T15:57:00Z"/>
                <w:b/>
                <w:bCs/>
                <w:snapToGrid w:val="0"/>
                <w:lang w:val="en-IN"/>
              </w:rPr>
            </w:pPr>
            <w:ins w:id="45" w:author="Dilip, Guruprasad" w:date="2018-05-28T15:57:00Z">
              <w:r>
                <w:rPr>
                  <w:b/>
                  <w:bCs/>
                  <w:snapToGrid w:val="0"/>
                  <w:lang w:val="en-IN"/>
                </w:rPr>
                <w:t>Y5</w:t>
              </w:r>
            </w:ins>
          </w:p>
        </w:tc>
      </w:tr>
      <w:tr w:rsidR="00994A46" w14:paraId="613D4FBE" w14:textId="77777777" w:rsidTr="00994A46">
        <w:trPr>
          <w:ins w:id="46" w:author="Dilip, Guruprasad" w:date="2018-05-28T15:57:00Z"/>
        </w:trPr>
        <w:tc>
          <w:tcPr>
            <w:tcW w:w="134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982188" w14:textId="2391EE3A" w:rsidR="00994A46" w:rsidRDefault="00994A46">
            <w:pPr>
              <w:jc w:val="both"/>
              <w:rPr>
                <w:ins w:id="47" w:author="Dilip, Guruprasad" w:date="2018-05-28T15:57:00Z"/>
                <w:snapToGrid w:val="0"/>
                <w:lang w:val="en-IN"/>
              </w:rPr>
            </w:pPr>
            <w:ins w:id="48" w:author="Dilip, Guruprasad" w:date="2018-05-28T15:57:00Z">
              <w:r>
                <w:rPr>
                  <w:snapToGrid w:val="0"/>
                  <w:lang w:val="en-IN"/>
                </w:rPr>
                <w:t>FTEs</w:t>
              </w:r>
            </w:ins>
          </w:p>
        </w:tc>
        <w:tc>
          <w:tcPr>
            <w:tcW w:w="125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4B1DA5" w14:textId="6E236126" w:rsidR="00994A46" w:rsidRDefault="003A4B04">
            <w:pPr>
              <w:jc w:val="both"/>
              <w:rPr>
                <w:ins w:id="49" w:author="Dilip, Guruprasad" w:date="2018-05-28T15:57:00Z"/>
                <w:snapToGrid w:val="0"/>
                <w:lang w:val="en-IN"/>
              </w:rPr>
            </w:pPr>
            <w:ins w:id="50" w:author="Bharadwaj, Gaurav" w:date="2018-07-02T12:01:00Z">
              <w:r>
                <w:rPr>
                  <w:snapToGrid w:val="0"/>
                  <w:lang w:val="en-IN"/>
                </w:rPr>
                <w:t>20</w:t>
              </w:r>
            </w:ins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BD2878" w14:textId="39CCAF82" w:rsidR="00994A46" w:rsidRDefault="003225B2">
            <w:pPr>
              <w:jc w:val="both"/>
              <w:rPr>
                <w:ins w:id="51" w:author="Dilip, Guruprasad" w:date="2018-05-28T15:57:00Z"/>
                <w:snapToGrid w:val="0"/>
                <w:lang w:val="en-IN"/>
              </w:rPr>
            </w:pPr>
            <w:ins w:id="52" w:author="Bharadwaj, Gaurav" w:date="2018-07-12T11:41:00Z">
              <w:r>
                <w:rPr>
                  <w:snapToGrid w:val="0"/>
                  <w:lang w:val="en-IN"/>
                </w:rPr>
                <w:t>1</w:t>
              </w:r>
            </w:ins>
            <w:ins w:id="53" w:author="Bharadwaj, Gaurav" w:date="2018-07-02T12:01:00Z">
              <w:r w:rsidR="003A4B04">
                <w:rPr>
                  <w:snapToGrid w:val="0"/>
                  <w:lang w:val="en-IN"/>
                </w:rPr>
                <w:t>0</w:t>
              </w:r>
            </w:ins>
          </w:p>
        </w:tc>
        <w:tc>
          <w:tcPr>
            <w:tcW w:w="123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C66227" w14:textId="2B92631D" w:rsidR="00994A46" w:rsidRDefault="003225B2">
            <w:pPr>
              <w:jc w:val="both"/>
              <w:rPr>
                <w:ins w:id="54" w:author="Dilip, Guruprasad" w:date="2018-05-28T15:57:00Z"/>
                <w:snapToGrid w:val="0"/>
                <w:lang w:val="en-IN"/>
              </w:rPr>
            </w:pPr>
            <w:ins w:id="55" w:author="Bharadwaj, Gaurav" w:date="2018-07-12T11:41:00Z">
              <w:r>
                <w:rPr>
                  <w:snapToGrid w:val="0"/>
                  <w:lang w:val="en-IN"/>
                </w:rPr>
                <w:t>1</w:t>
              </w:r>
            </w:ins>
            <w:ins w:id="56" w:author="Bharadwaj, Gaurav" w:date="2018-07-02T12:01:00Z">
              <w:r w:rsidR="003A4B04">
                <w:rPr>
                  <w:snapToGrid w:val="0"/>
                  <w:lang w:val="en-IN"/>
                </w:rPr>
                <w:t>0</w:t>
              </w:r>
            </w:ins>
          </w:p>
        </w:tc>
        <w:tc>
          <w:tcPr>
            <w:tcW w:w="112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B054DA" w14:textId="615B7B0F" w:rsidR="00994A46" w:rsidRDefault="003225B2">
            <w:pPr>
              <w:jc w:val="both"/>
              <w:rPr>
                <w:ins w:id="57" w:author="Dilip, Guruprasad" w:date="2018-05-28T15:57:00Z"/>
                <w:snapToGrid w:val="0"/>
                <w:lang w:val="en-IN"/>
              </w:rPr>
            </w:pPr>
            <w:ins w:id="58" w:author="Bharadwaj, Gaurav" w:date="2018-07-12T11:41:00Z">
              <w:r>
                <w:rPr>
                  <w:snapToGrid w:val="0"/>
                  <w:lang w:val="en-IN"/>
                </w:rPr>
                <w:t>1</w:t>
              </w:r>
            </w:ins>
            <w:ins w:id="59" w:author="Bharadwaj, Gaurav" w:date="2018-07-02T12:01:00Z">
              <w:r w:rsidR="003A4B04">
                <w:rPr>
                  <w:snapToGrid w:val="0"/>
                  <w:lang w:val="en-IN"/>
                </w:rPr>
                <w:t>0</w:t>
              </w:r>
            </w:ins>
          </w:p>
        </w:tc>
        <w:tc>
          <w:tcPr>
            <w:tcW w:w="112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B3EB23" w14:textId="6202D539" w:rsidR="00994A46" w:rsidRDefault="003225B2">
            <w:pPr>
              <w:jc w:val="both"/>
              <w:rPr>
                <w:ins w:id="60" w:author="Dilip, Guruprasad" w:date="2018-05-28T15:57:00Z"/>
                <w:snapToGrid w:val="0"/>
                <w:lang w:val="en-IN"/>
              </w:rPr>
            </w:pPr>
            <w:ins w:id="61" w:author="Bharadwaj, Gaurav" w:date="2018-07-12T11:41:00Z">
              <w:r>
                <w:rPr>
                  <w:snapToGrid w:val="0"/>
                  <w:lang w:val="en-IN"/>
                </w:rPr>
                <w:t>1</w:t>
              </w:r>
            </w:ins>
            <w:ins w:id="62" w:author="Bharadwaj, Gaurav" w:date="2018-07-02T12:01:00Z">
              <w:r w:rsidR="003A4B04">
                <w:rPr>
                  <w:snapToGrid w:val="0"/>
                  <w:lang w:val="en-IN"/>
                </w:rPr>
                <w:t>0</w:t>
              </w:r>
            </w:ins>
          </w:p>
        </w:tc>
      </w:tr>
    </w:tbl>
    <w:p w14:paraId="4A2333C9" w14:textId="77777777" w:rsidR="003434FA" w:rsidRDefault="003434FA" w:rsidP="00F86854">
      <w:pPr>
        <w:rPr>
          <w:ins w:id="63" w:author="Bharadwaj, Gaurav" w:date="2018-06-05T10:19:00Z"/>
          <w:rFonts w:asciiTheme="minorHAnsi" w:hAnsiTheme="minorHAnsi" w:cstheme="minorHAnsi"/>
          <w:sz w:val="22"/>
        </w:rPr>
      </w:pPr>
    </w:p>
    <w:p w14:paraId="240F4039" w14:textId="79E4B5BB" w:rsidR="00A8499D" w:rsidRPr="00886E67" w:rsidRDefault="00A8499D" w:rsidP="006164E6">
      <w:pPr>
        <w:pStyle w:val="PlainText"/>
        <w:ind w:left="360"/>
        <w:rPr>
          <w:rFonts w:asciiTheme="minorHAnsi" w:hAnsiTheme="minorHAnsi"/>
          <w:sz w:val="22"/>
        </w:rPr>
      </w:pPr>
      <w:ins w:id="64" w:author="Dilip, Guruprasad" w:date="2018-05-28T15:42:00Z">
        <w:del w:id="65" w:author="Bharadwaj, Gaurav" w:date="2018-06-29T19:33:00Z">
          <w:r w:rsidDel="009B5959">
            <w:rPr>
              <w:rFonts w:asciiTheme="minorHAnsi" w:hAnsiTheme="minorHAnsi"/>
              <w:sz w:val="22"/>
            </w:rPr>
            <w:delText>Business Analysts, Project Managers &amp; Technology Architects would be working from Essel offices</w:delText>
          </w:r>
        </w:del>
      </w:ins>
      <w:ins w:id="66" w:author="Dilip, Guruprasad" w:date="2018-05-28T15:43:00Z">
        <w:del w:id="67" w:author="Bharadwaj, Gaurav" w:date="2018-06-29T19:33:00Z">
          <w:r w:rsidDel="009B5959">
            <w:rPr>
              <w:rFonts w:asciiTheme="minorHAnsi" w:hAnsiTheme="minorHAnsi"/>
              <w:sz w:val="22"/>
            </w:rPr>
            <w:delText>.</w:delText>
          </w:r>
        </w:del>
      </w:ins>
      <w:del w:id="68" w:author="Bharadwaj, Gaurav" w:date="2018-06-29T19:33:00Z">
        <w:r w:rsidDel="009B5959">
          <w:rPr>
            <w:rFonts w:asciiTheme="minorHAnsi" w:hAnsiTheme="minorHAnsi"/>
            <w:sz w:val="22"/>
          </w:rPr>
          <w:delText xml:space="preserve"> </w:delText>
        </w:r>
      </w:del>
      <w:ins w:id="69" w:author="Bharadwaj, Gaurav" w:date="2018-06-06T17:35:00Z">
        <w:r>
          <w:rPr>
            <w:rFonts w:asciiTheme="minorHAnsi" w:hAnsiTheme="minorHAnsi"/>
            <w:sz w:val="22"/>
          </w:rPr>
          <w:t xml:space="preserve">The final list of roles </w:t>
        </w:r>
      </w:ins>
      <w:ins w:id="70" w:author="Bharadwaj, Gaurav" w:date="2018-06-06T17:36:00Z">
        <w:r>
          <w:rPr>
            <w:rFonts w:asciiTheme="minorHAnsi" w:hAnsiTheme="minorHAnsi"/>
            <w:sz w:val="22"/>
          </w:rPr>
          <w:t>operating out of Essel Offices/Onsite will be finalized during Transition Phase</w:t>
        </w:r>
      </w:ins>
      <w:r w:rsidR="00483D1C">
        <w:rPr>
          <w:rFonts w:asciiTheme="minorHAnsi" w:hAnsiTheme="minorHAnsi"/>
          <w:sz w:val="22"/>
        </w:rPr>
        <w:t xml:space="preserve"> and the detailed skill sets </w:t>
      </w:r>
      <w:r w:rsidR="00A3233D">
        <w:rPr>
          <w:rFonts w:asciiTheme="minorHAnsi" w:hAnsiTheme="minorHAnsi"/>
          <w:sz w:val="22"/>
        </w:rPr>
        <w:t xml:space="preserve">in agreement with EBEX </w:t>
      </w:r>
      <w:r w:rsidR="00483D1C">
        <w:rPr>
          <w:rFonts w:asciiTheme="minorHAnsi" w:hAnsiTheme="minorHAnsi"/>
          <w:sz w:val="22"/>
        </w:rPr>
        <w:t xml:space="preserve">will be provided during </w:t>
      </w:r>
      <w:r w:rsidR="00A3233D">
        <w:rPr>
          <w:rFonts w:asciiTheme="minorHAnsi" w:hAnsiTheme="minorHAnsi"/>
          <w:sz w:val="22"/>
        </w:rPr>
        <w:t>Transition phase.</w:t>
      </w:r>
    </w:p>
    <w:p w14:paraId="09DC301F" w14:textId="41C30DC8" w:rsidR="00F86854" w:rsidRDefault="006423BF" w:rsidP="00F86854">
      <w:pPr>
        <w:pStyle w:val="Heading1"/>
      </w:pPr>
      <w:bookmarkStart w:id="71" w:name="_Toc516070672"/>
      <w:bookmarkStart w:id="72" w:name="_Toc514331672"/>
      <w:ins w:id="73" w:author="Dilip, Guruprasad" w:date="2018-05-28T13:20:00Z">
        <w:r>
          <w:lastRenderedPageBreak/>
          <w:t xml:space="preserve">DELIVERY </w:t>
        </w:r>
      </w:ins>
      <w:r w:rsidR="00F86854">
        <w:t>MODEL</w:t>
      </w:r>
      <w:bookmarkEnd w:id="71"/>
    </w:p>
    <w:bookmarkEnd w:id="18"/>
    <w:p w14:paraId="340E78AD" w14:textId="6D240F32" w:rsidR="00F86854" w:rsidRDefault="00FF35C9" w:rsidP="00F86854">
      <w:pPr>
        <w:jc w:val="both"/>
        <w:rPr>
          <w:rFonts w:asciiTheme="minorHAnsi" w:hAnsiTheme="minorHAnsi" w:cstheme="minorHAnsi"/>
          <w:sz w:val="22"/>
          <w:szCs w:val="22"/>
        </w:rPr>
      </w:pPr>
      <w:ins w:id="74" w:author="Dilip, Guruprasad" w:date="2018-05-28T12:55:00Z">
        <w:r>
          <w:rPr>
            <w:rFonts w:asciiTheme="minorHAnsi" w:hAnsiTheme="minorHAnsi" w:cstheme="minorHAnsi"/>
            <w:sz w:val="22"/>
            <w:szCs w:val="22"/>
          </w:rPr>
          <w:t xml:space="preserve">The overall program governance will be jointly managed by EBEX and Accenture. </w:t>
        </w:r>
      </w:ins>
      <w:ins w:id="75" w:author="Dilip, Guruprasad" w:date="2018-05-28T13:22:00Z">
        <w:r w:rsidR="006423BF">
          <w:rPr>
            <w:rFonts w:asciiTheme="minorHAnsi" w:hAnsiTheme="minorHAnsi" w:cstheme="minorHAnsi"/>
            <w:sz w:val="22"/>
            <w:szCs w:val="22"/>
          </w:rPr>
          <w:t>E</w:t>
        </w:r>
      </w:ins>
      <w:ins w:id="76" w:author="Dilip, Guruprasad" w:date="2018-05-28T12:55:00Z">
        <w:r>
          <w:rPr>
            <w:rFonts w:asciiTheme="minorHAnsi" w:hAnsiTheme="minorHAnsi" w:cstheme="minorHAnsi"/>
            <w:sz w:val="22"/>
            <w:szCs w:val="22"/>
          </w:rPr>
          <w:t xml:space="preserve">BEX </w:t>
        </w:r>
      </w:ins>
      <w:ins w:id="77" w:author="Dilip, Guruprasad" w:date="2018-05-28T13:22:00Z">
        <w:r w:rsidR="006423BF">
          <w:rPr>
            <w:rFonts w:asciiTheme="minorHAnsi" w:hAnsiTheme="minorHAnsi" w:cstheme="minorHAnsi"/>
            <w:sz w:val="22"/>
            <w:szCs w:val="22"/>
          </w:rPr>
          <w:t xml:space="preserve">along with the Essel Group Business Entities </w:t>
        </w:r>
      </w:ins>
      <w:ins w:id="78" w:author="Dilip, Guruprasad" w:date="2018-05-28T12:55:00Z">
        <w:r>
          <w:rPr>
            <w:rFonts w:asciiTheme="minorHAnsi" w:hAnsiTheme="minorHAnsi" w:cstheme="minorHAnsi"/>
            <w:sz w:val="22"/>
            <w:szCs w:val="22"/>
          </w:rPr>
          <w:t xml:space="preserve">would prioritize the </w:t>
        </w:r>
      </w:ins>
      <w:ins w:id="79" w:author="Dilip, Guruprasad" w:date="2018-05-28T13:02:00Z">
        <w:r>
          <w:rPr>
            <w:rFonts w:asciiTheme="minorHAnsi" w:hAnsiTheme="minorHAnsi" w:cstheme="minorHAnsi"/>
            <w:sz w:val="22"/>
            <w:szCs w:val="22"/>
          </w:rPr>
          <w:t>Major Enhancements &amp; P</w:t>
        </w:r>
      </w:ins>
      <w:ins w:id="80" w:author="Dilip, Guruprasad" w:date="2018-05-28T12:55:00Z">
        <w:r>
          <w:rPr>
            <w:rFonts w:asciiTheme="minorHAnsi" w:hAnsiTheme="minorHAnsi" w:cstheme="minorHAnsi"/>
            <w:sz w:val="22"/>
            <w:szCs w:val="22"/>
          </w:rPr>
          <w:t xml:space="preserve">rojects that need to be </w:t>
        </w:r>
      </w:ins>
      <w:ins w:id="81" w:author="Dilip, Guruprasad" w:date="2018-05-28T13:02:00Z">
        <w:r>
          <w:rPr>
            <w:rFonts w:asciiTheme="minorHAnsi" w:hAnsiTheme="minorHAnsi" w:cstheme="minorHAnsi"/>
            <w:sz w:val="22"/>
            <w:szCs w:val="22"/>
          </w:rPr>
          <w:t>considered</w:t>
        </w:r>
      </w:ins>
      <w:ins w:id="82" w:author="Dilip, Guruprasad" w:date="2018-05-28T12:55:00Z">
        <w:r>
          <w:rPr>
            <w:rFonts w:asciiTheme="minorHAnsi" w:hAnsiTheme="minorHAnsi" w:cstheme="minorHAnsi"/>
            <w:sz w:val="22"/>
            <w:szCs w:val="22"/>
          </w:rPr>
          <w:t xml:space="preserve"> </w:t>
        </w:r>
      </w:ins>
      <w:ins w:id="83" w:author="Dilip, Guruprasad" w:date="2018-05-28T13:02:00Z">
        <w:r>
          <w:rPr>
            <w:rFonts w:asciiTheme="minorHAnsi" w:hAnsiTheme="minorHAnsi" w:cstheme="minorHAnsi"/>
            <w:sz w:val="22"/>
            <w:szCs w:val="22"/>
          </w:rPr>
          <w:t>for Application Development.</w:t>
        </w:r>
      </w:ins>
      <w:ins w:id="84" w:author="Dilip, Guruprasad" w:date="2018-05-28T13:03:00Z">
        <w:r>
          <w:rPr>
            <w:rFonts w:asciiTheme="minorHAnsi" w:hAnsiTheme="minorHAnsi" w:cstheme="minorHAnsi"/>
            <w:sz w:val="22"/>
            <w:szCs w:val="22"/>
          </w:rPr>
          <w:t xml:space="preserve"> Accenture will </w:t>
        </w:r>
      </w:ins>
      <w:ins w:id="85" w:author="Dilip, Guruprasad" w:date="2018-05-28T13:23:00Z">
        <w:r w:rsidR="006423BF">
          <w:rPr>
            <w:rFonts w:asciiTheme="minorHAnsi" w:hAnsiTheme="minorHAnsi" w:cstheme="minorHAnsi"/>
            <w:sz w:val="22"/>
            <w:szCs w:val="22"/>
          </w:rPr>
          <w:t xml:space="preserve">then </w:t>
        </w:r>
      </w:ins>
      <w:ins w:id="86" w:author="Dilip, Guruprasad" w:date="2018-05-28T13:03:00Z">
        <w:r>
          <w:rPr>
            <w:rFonts w:asciiTheme="minorHAnsi" w:hAnsiTheme="minorHAnsi" w:cstheme="minorHAnsi"/>
            <w:sz w:val="22"/>
            <w:szCs w:val="22"/>
          </w:rPr>
          <w:t xml:space="preserve">perform </w:t>
        </w:r>
      </w:ins>
      <w:r w:rsidR="003225B2">
        <w:rPr>
          <w:rFonts w:asciiTheme="minorHAnsi" w:hAnsiTheme="minorHAnsi" w:cstheme="minorHAnsi"/>
          <w:sz w:val="22"/>
          <w:szCs w:val="22"/>
        </w:rPr>
        <w:t>delivery</w:t>
      </w:r>
      <w:ins w:id="87" w:author="Dilip, Guruprasad" w:date="2018-05-28T13:03:00Z">
        <w:r>
          <w:rPr>
            <w:rFonts w:asciiTheme="minorHAnsi" w:hAnsiTheme="minorHAnsi" w:cstheme="minorHAnsi"/>
            <w:sz w:val="22"/>
            <w:szCs w:val="22"/>
          </w:rPr>
          <w:t xml:space="preserve"> based on the prioritized work, deliver the same and hand it over to operations.</w:t>
        </w:r>
      </w:ins>
    </w:p>
    <w:p w14:paraId="10452A36" w14:textId="57199819" w:rsidR="00BB1FBE" w:rsidRDefault="00BB21F2" w:rsidP="00BB1FBE">
      <w:pPr>
        <w:pStyle w:val="Heading2"/>
        <w:rPr>
          <w:ins w:id="88" w:author="Dilip, Guruprasad" w:date="2018-05-28T12:52:00Z"/>
        </w:rPr>
      </w:pPr>
      <w:bookmarkStart w:id="89" w:name="_Toc516070676"/>
      <w:commentRangeStart w:id="90"/>
      <w:r>
        <w:t>Delivery Methodology</w:t>
      </w:r>
      <w:bookmarkEnd w:id="89"/>
      <w:commentRangeEnd w:id="90"/>
      <w:r w:rsidR="002A34C6">
        <w:rPr>
          <w:rStyle w:val="CommentReference"/>
          <w:b w:val="0"/>
          <w:color w:val="auto"/>
        </w:rPr>
        <w:commentReference w:id="90"/>
      </w:r>
    </w:p>
    <w:p w14:paraId="41C3A62C" w14:textId="19B7429F" w:rsidR="00606D0B" w:rsidRPr="002866F4" w:rsidRDefault="00E80E78" w:rsidP="00606D0B">
      <w:pPr>
        <w:jc w:val="both"/>
        <w:rPr>
          <w:ins w:id="91" w:author="Bharadwaj, Gaurav" w:date="2018-07-02T11:15:00Z"/>
          <w:rFonts w:asciiTheme="minorHAnsi" w:hAnsiTheme="minorHAnsi" w:cstheme="minorHAnsi"/>
          <w:sz w:val="22"/>
          <w:szCs w:val="22"/>
        </w:rPr>
      </w:pPr>
      <w:commentRangeStart w:id="92"/>
      <w:ins w:id="93" w:author="Bharadwaj, Gaurav" w:date="2018-06-12T18:43:00Z">
        <w:r>
          <w:t xml:space="preserve">Accenture </w:t>
        </w:r>
      </w:ins>
      <w:commentRangeEnd w:id="92"/>
      <w:r w:rsidR="00576AD7">
        <w:rPr>
          <w:rStyle w:val="CommentReference"/>
        </w:rPr>
        <w:commentReference w:id="92"/>
      </w:r>
      <w:ins w:id="94" w:author="Bharadwaj, Gaurav" w:date="2018-06-12T18:43:00Z">
        <w:r>
          <w:t xml:space="preserve">will adopt </w:t>
        </w:r>
        <w:r w:rsidRPr="00E80E78">
          <w:t xml:space="preserve">delivery methodologies followed in each entity </w:t>
        </w:r>
      </w:ins>
      <w:r w:rsidR="002E5658">
        <w:t xml:space="preserve">as </w:t>
      </w:r>
      <w:ins w:id="95" w:author="Bharadwaj, Gaurav" w:date="2018-06-12T18:43:00Z">
        <w:r>
          <w:t xml:space="preserve">. </w:t>
        </w:r>
      </w:ins>
    </w:p>
    <w:p w14:paraId="77714CDF" w14:textId="77777777" w:rsidR="00BB1FBE" w:rsidRPr="0050615B" w:rsidRDefault="00BB1FBE" w:rsidP="00A151FC">
      <w:pPr>
        <w:pStyle w:val="Heading2"/>
        <w:rPr>
          <w:ins w:id="96" w:author="Dilip, Guruprasad" w:date="2018-05-28T12:52:00Z"/>
        </w:rPr>
      </w:pPr>
      <w:bookmarkStart w:id="97" w:name="_Toc516070682"/>
      <w:bookmarkStart w:id="98" w:name="_Hlk519158692"/>
      <w:ins w:id="99" w:author="Dilip, Guruprasad" w:date="2018-05-28T12:52:00Z">
        <w:r w:rsidRPr="0050615B">
          <w:t>Deliverables</w:t>
        </w:r>
        <w:bookmarkEnd w:id="97"/>
      </w:ins>
    </w:p>
    <w:p w14:paraId="509F0AE3" w14:textId="77777777" w:rsidR="00BB1FBE" w:rsidRPr="0050615B" w:rsidRDefault="00BB1FBE" w:rsidP="00A131B4">
      <w:pPr>
        <w:pStyle w:val="ListParagraph"/>
        <w:numPr>
          <w:ilvl w:val="0"/>
          <w:numId w:val="4"/>
        </w:numPr>
        <w:ind w:left="360"/>
        <w:jc w:val="both"/>
        <w:rPr>
          <w:ins w:id="100" w:author="Dilip, Guruprasad" w:date="2018-05-28T12:52:00Z"/>
          <w:rFonts w:cs="Arial"/>
        </w:rPr>
      </w:pPr>
      <w:ins w:id="101" w:author="Dilip, Guruprasad" w:date="2018-05-28T12:52:00Z">
        <w:r w:rsidRPr="0050615B">
          <w:rPr>
            <w:rFonts w:cs="Arial"/>
          </w:rPr>
          <w:t xml:space="preserve">At each stage of the project development, the </w:t>
        </w:r>
        <w:commentRangeStart w:id="102"/>
        <w:commentRangeStart w:id="103"/>
        <w:r w:rsidRPr="0050615B">
          <w:rPr>
            <w:rFonts w:cs="Arial"/>
          </w:rPr>
          <w:t xml:space="preserve">following deliverables </w:t>
        </w:r>
        <w:commentRangeEnd w:id="102"/>
        <w:r>
          <w:rPr>
            <w:rStyle w:val="CommentReference"/>
          </w:rPr>
          <w:commentReference w:id="102"/>
        </w:r>
        <w:commentRangeEnd w:id="103"/>
        <w:r>
          <w:rPr>
            <w:rStyle w:val="CommentReference"/>
          </w:rPr>
          <w:commentReference w:id="103"/>
        </w:r>
        <w:r w:rsidRPr="0050615B">
          <w:rPr>
            <w:rFonts w:cs="Arial"/>
          </w:rPr>
          <w:t xml:space="preserve">will be released to </w:t>
        </w:r>
        <w:r>
          <w:rPr>
            <w:rFonts w:cs="Arial"/>
          </w:rPr>
          <w:t>EBEX</w:t>
        </w:r>
        <w:r w:rsidRPr="0050615B">
          <w:rPr>
            <w:rFonts w:cs="Arial"/>
          </w:rPr>
          <w:t>.</w:t>
        </w:r>
      </w:ins>
    </w:p>
    <w:p w14:paraId="00717452" w14:textId="77777777" w:rsidR="00BB1FBE" w:rsidRPr="0050615B" w:rsidRDefault="00BB1FBE" w:rsidP="00A131B4">
      <w:pPr>
        <w:pStyle w:val="ListParagraph"/>
        <w:numPr>
          <w:ilvl w:val="0"/>
          <w:numId w:val="5"/>
        </w:numPr>
        <w:spacing w:line="280" w:lineRule="exact"/>
        <w:jc w:val="both"/>
        <w:rPr>
          <w:ins w:id="104" w:author="Dilip, Guruprasad" w:date="2018-05-28T12:52:00Z"/>
          <w:rFonts w:cs="Arial"/>
        </w:rPr>
      </w:pPr>
      <w:ins w:id="105" w:author="Dilip, Guruprasad" w:date="2018-05-28T12:52:00Z">
        <w:r w:rsidRPr="0050615B">
          <w:rPr>
            <w:rFonts w:cs="Arial"/>
          </w:rPr>
          <w:t>Project schedule/ major development timeline</w:t>
        </w:r>
      </w:ins>
    </w:p>
    <w:p w14:paraId="1B8816B4" w14:textId="77777777" w:rsidR="00BB1FBE" w:rsidRPr="0050615B" w:rsidRDefault="00BB1FBE" w:rsidP="00A131B4">
      <w:pPr>
        <w:pStyle w:val="ListParagraph"/>
        <w:numPr>
          <w:ilvl w:val="0"/>
          <w:numId w:val="5"/>
        </w:numPr>
        <w:spacing w:line="280" w:lineRule="exact"/>
        <w:jc w:val="both"/>
        <w:rPr>
          <w:ins w:id="106" w:author="Dilip, Guruprasad" w:date="2018-05-28T12:52:00Z"/>
          <w:rFonts w:cs="Arial"/>
        </w:rPr>
      </w:pPr>
      <w:ins w:id="107" w:author="Dilip, Guruprasad" w:date="2018-05-28T12:52:00Z">
        <w:r w:rsidRPr="0050615B">
          <w:rPr>
            <w:rFonts w:cs="Arial"/>
          </w:rPr>
          <w:t>Design specification - updating of existing functional and technical specification documents. The updates will be made to the master document. In case of non-­ availability of the master document, Accenture will create the functional/ technical specification document for the proposed change</w:t>
        </w:r>
      </w:ins>
    </w:p>
    <w:p w14:paraId="4EDBB19C" w14:textId="69FBADDB" w:rsidR="00BB1FBE" w:rsidRPr="0050615B" w:rsidRDefault="00BB1FBE" w:rsidP="00A131B4">
      <w:pPr>
        <w:pStyle w:val="ListParagraph"/>
        <w:numPr>
          <w:ilvl w:val="0"/>
          <w:numId w:val="5"/>
        </w:numPr>
        <w:spacing w:line="280" w:lineRule="exact"/>
        <w:jc w:val="both"/>
        <w:rPr>
          <w:ins w:id="108" w:author="Dilip, Guruprasad" w:date="2018-05-28T12:52:00Z"/>
          <w:rFonts w:cs="Arial"/>
        </w:rPr>
      </w:pPr>
      <w:ins w:id="109" w:author="Dilip, Guruprasad" w:date="2018-05-28T12:52:00Z">
        <w:r w:rsidRPr="0050615B">
          <w:rPr>
            <w:rFonts w:cs="Arial"/>
          </w:rPr>
          <w:t>Technical architecture documentation - update to existing technical architecture documentation if any of the fix changes the underlying system architecture (where applicable)</w:t>
        </w:r>
      </w:ins>
      <w:ins w:id="110" w:author="Bharadwaj, Gaurav" w:date="2018-07-02T11:11:00Z">
        <w:r w:rsidR="00704108">
          <w:rPr>
            <w:rFonts w:cs="Arial"/>
          </w:rPr>
          <w:t>. This is applicable only if architecture documents are available for those applications</w:t>
        </w:r>
      </w:ins>
    </w:p>
    <w:p w14:paraId="5D39982E" w14:textId="77777777" w:rsidR="00BB1FBE" w:rsidRPr="0050615B" w:rsidRDefault="00BB1FBE" w:rsidP="00A131B4">
      <w:pPr>
        <w:pStyle w:val="ListParagraph"/>
        <w:numPr>
          <w:ilvl w:val="0"/>
          <w:numId w:val="5"/>
        </w:numPr>
        <w:spacing w:line="280" w:lineRule="exact"/>
        <w:jc w:val="both"/>
        <w:rPr>
          <w:ins w:id="111" w:author="Dilip, Guruprasad" w:date="2018-05-28T12:52:00Z"/>
          <w:rFonts w:cs="Arial"/>
        </w:rPr>
      </w:pPr>
      <w:ins w:id="112" w:author="Dilip, Guruprasad" w:date="2018-05-28T12:52:00Z">
        <w:r w:rsidRPr="0050615B">
          <w:rPr>
            <w:rFonts w:cs="Arial"/>
          </w:rPr>
          <w:t>Unit test plan</w:t>
        </w:r>
      </w:ins>
    </w:p>
    <w:p w14:paraId="05901174" w14:textId="77777777" w:rsidR="00BB1FBE" w:rsidRPr="0050615B" w:rsidRDefault="00BB1FBE" w:rsidP="00A131B4">
      <w:pPr>
        <w:pStyle w:val="ListParagraph"/>
        <w:numPr>
          <w:ilvl w:val="0"/>
          <w:numId w:val="5"/>
        </w:numPr>
        <w:spacing w:line="280" w:lineRule="exact"/>
        <w:jc w:val="both"/>
        <w:rPr>
          <w:ins w:id="113" w:author="Dilip, Guruprasad" w:date="2018-05-28T12:52:00Z"/>
          <w:rFonts w:cs="Arial"/>
        </w:rPr>
      </w:pPr>
      <w:ins w:id="114" w:author="Dilip, Guruprasad" w:date="2018-05-28T12:52:00Z">
        <w:r w:rsidRPr="0050615B">
          <w:rPr>
            <w:rFonts w:cs="Arial"/>
          </w:rPr>
          <w:t>Unit test results</w:t>
        </w:r>
      </w:ins>
    </w:p>
    <w:p w14:paraId="02FA4278" w14:textId="77777777" w:rsidR="00BB1FBE" w:rsidRPr="0050615B" w:rsidRDefault="00BB1FBE" w:rsidP="00A131B4">
      <w:pPr>
        <w:pStyle w:val="ListParagraph"/>
        <w:numPr>
          <w:ilvl w:val="0"/>
          <w:numId w:val="5"/>
        </w:numPr>
        <w:spacing w:line="280" w:lineRule="exact"/>
        <w:jc w:val="both"/>
        <w:rPr>
          <w:ins w:id="115" w:author="Dilip, Guruprasad" w:date="2018-05-28T12:52:00Z"/>
          <w:rFonts w:cs="Arial"/>
        </w:rPr>
      </w:pPr>
      <w:commentRangeStart w:id="116"/>
      <w:ins w:id="117" w:author="Dilip, Guruprasad" w:date="2018-05-28T12:52:00Z">
        <w:r w:rsidRPr="0050615B">
          <w:rPr>
            <w:rFonts w:cs="Arial"/>
          </w:rPr>
          <w:t>System integration test cases</w:t>
        </w:r>
      </w:ins>
    </w:p>
    <w:p w14:paraId="55D4B954" w14:textId="77777777" w:rsidR="00BB1FBE" w:rsidRPr="0050615B" w:rsidRDefault="00BB1FBE" w:rsidP="00A131B4">
      <w:pPr>
        <w:pStyle w:val="ListParagraph"/>
        <w:numPr>
          <w:ilvl w:val="0"/>
          <w:numId w:val="5"/>
        </w:numPr>
        <w:spacing w:line="280" w:lineRule="exact"/>
        <w:jc w:val="both"/>
        <w:rPr>
          <w:ins w:id="118" w:author="Dilip, Guruprasad" w:date="2018-05-28T12:52:00Z"/>
          <w:rFonts w:cs="Arial"/>
        </w:rPr>
      </w:pPr>
      <w:ins w:id="119" w:author="Dilip, Guruprasad" w:date="2018-05-28T12:52:00Z">
        <w:r w:rsidRPr="0050615B">
          <w:rPr>
            <w:rFonts w:cs="Arial"/>
          </w:rPr>
          <w:t>System integration test results</w:t>
        </w:r>
      </w:ins>
      <w:commentRangeEnd w:id="116"/>
      <w:r w:rsidR="00973EA8">
        <w:rPr>
          <w:rStyle w:val="CommentReference"/>
        </w:rPr>
        <w:commentReference w:id="116"/>
      </w:r>
    </w:p>
    <w:p w14:paraId="5CD6AD26" w14:textId="77777777" w:rsidR="00BB1FBE" w:rsidRPr="0050615B" w:rsidRDefault="00BB1FBE" w:rsidP="00A131B4">
      <w:pPr>
        <w:pStyle w:val="ListParagraph"/>
        <w:numPr>
          <w:ilvl w:val="0"/>
          <w:numId w:val="5"/>
        </w:numPr>
        <w:spacing w:line="280" w:lineRule="exact"/>
        <w:jc w:val="both"/>
        <w:rPr>
          <w:ins w:id="120" w:author="Dilip, Guruprasad" w:date="2018-05-28T12:52:00Z"/>
          <w:rFonts w:cs="Arial"/>
        </w:rPr>
      </w:pPr>
      <w:ins w:id="121" w:author="Dilip, Guruprasad" w:date="2018-05-28T12:52:00Z">
        <w:r w:rsidRPr="0050615B">
          <w:rPr>
            <w:rFonts w:cs="Arial"/>
          </w:rPr>
          <w:t>Deployment plan</w:t>
        </w:r>
      </w:ins>
    </w:p>
    <w:p w14:paraId="32BD6F49" w14:textId="77777777" w:rsidR="00BB1FBE" w:rsidRPr="0050615B" w:rsidRDefault="00BB1FBE" w:rsidP="00A131B4">
      <w:pPr>
        <w:pStyle w:val="ListParagraph"/>
        <w:numPr>
          <w:ilvl w:val="0"/>
          <w:numId w:val="5"/>
        </w:numPr>
        <w:spacing w:line="280" w:lineRule="exact"/>
        <w:jc w:val="both"/>
        <w:rPr>
          <w:ins w:id="122" w:author="Dilip, Guruprasad" w:date="2018-05-28T12:52:00Z"/>
          <w:rFonts w:cs="Arial"/>
        </w:rPr>
      </w:pPr>
      <w:ins w:id="123" w:author="Dilip, Guruprasad" w:date="2018-05-28T12:52:00Z">
        <w:r w:rsidRPr="0050615B">
          <w:rPr>
            <w:rFonts w:cs="Arial"/>
          </w:rPr>
          <w:t>Update training documents, where applicable</w:t>
        </w:r>
      </w:ins>
    </w:p>
    <w:p w14:paraId="28630D40" w14:textId="0BA5EBE9" w:rsidR="00BB1FBE" w:rsidRPr="0050615B" w:rsidRDefault="00BB1FBE" w:rsidP="00A131B4">
      <w:pPr>
        <w:pStyle w:val="ListParagraph"/>
        <w:numPr>
          <w:ilvl w:val="0"/>
          <w:numId w:val="4"/>
        </w:numPr>
        <w:spacing w:line="280" w:lineRule="exact"/>
        <w:ind w:left="360"/>
        <w:jc w:val="both"/>
        <w:rPr>
          <w:ins w:id="124" w:author="Dilip, Guruprasad" w:date="2018-05-28T12:52:00Z"/>
          <w:rFonts w:cs="Arial"/>
        </w:rPr>
      </w:pPr>
      <w:ins w:id="125" w:author="Dilip, Guruprasad" w:date="2018-05-28T12:52:00Z">
        <w:r w:rsidRPr="0050615B">
          <w:rPr>
            <w:rFonts w:cs="Arial"/>
          </w:rPr>
          <w:t xml:space="preserve">User acceptance testing, results and sign-off </w:t>
        </w:r>
      </w:ins>
      <w:r w:rsidR="00D70CA2">
        <w:rPr>
          <w:rFonts w:cs="Arial"/>
        </w:rPr>
        <w:t>wi</w:t>
      </w:r>
      <w:r w:rsidRPr="0050615B">
        <w:rPr>
          <w:rFonts w:cs="Arial"/>
        </w:rPr>
        <w:t>ll</w:t>
      </w:r>
      <w:ins w:id="126" w:author="Dilip, Guruprasad" w:date="2018-05-28T12:52:00Z">
        <w:r w:rsidRPr="0050615B">
          <w:rPr>
            <w:rFonts w:cs="Arial"/>
          </w:rPr>
          <w:t xml:space="preserve"> be provided by </w:t>
        </w:r>
        <w:r>
          <w:rPr>
            <w:rFonts w:cs="Arial"/>
          </w:rPr>
          <w:t>ESSEL Group</w:t>
        </w:r>
        <w:r w:rsidRPr="0050615B">
          <w:rPr>
            <w:rFonts w:cs="Arial"/>
          </w:rPr>
          <w:t>.</w:t>
        </w:r>
      </w:ins>
    </w:p>
    <w:p w14:paraId="7B001FE5" w14:textId="33E82BA1" w:rsidR="00BB1FBE" w:rsidRPr="0050615B" w:rsidRDefault="00BB1FBE" w:rsidP="00A131B4">
      <w:pPr>
        <w:pStyle w:val="ListParagraph"/>
        <w:numPr>
          <w:ilvl w:val="0"/>
          <w:numId w:val="4"/>
        </w:numPr>
        <w:spacing w:line="280" w:lineRule="exact"/>
        <w:ind w:left="360"/>
        <w:jc w:val="both"/>
        <w:rPr>
          <w:ins w:id="127" w:author="Dilip, Guruprasad" w:date="2018-05-28T12:52:00Z"/>
          <w:rFonts w:cs="Arial"/>
        </w:rPr>
      </w:pPr>
      <w:ins w:id="128" w:author="Dilip, Guruprasad" w:date="2018-05-28T12:52:00Z">
        <w:r w:rsidRPr="0050615B">
          <w:rPr>
            <w:rFonts w:cs="Arial"/>
          </w:rPr>
          <w:t xml:space="preserve">Templates for all the above deliverables </w:t>
        </w:r>
      </w:ins>
      <w:r w:rsidR="00A728FA">
        <w:rPr>
          <w:rFonts w:cs="Arial"/>
        </w:rPr>
        <w:t>wi</w:t>
      </w:r>
      <w:r w:rsidRPr="0050615B">
        <w:rPr>
          <w:rFonts w:cs="Arial"/>
        </w:rPr>
        <w:t>ll</w:t>
      </w:r>
      <w:ins w:id="129" w:author="Dilip, Guruprasad" w:date="2018-05-28T12:52:00Z">
        <w:r w:rsidRPr="0050615B">
          <w:rPr>
            <w:rFonts w:cs="Arial"/>
          </w:rPr>
          <w:t xml:space="preserve"> be agreed during transition phase.</w:t>
        </w:r>
      </w:ins>
    </w:p>
    <w:p w14:paraId="4ED4979D" w14:textId="77777777" w:rsidR="00BB1FBE" w:rsidRPr="0050615B" w:rsidRDefault="00BB1FBE" w:rsidP="00A131B4">
      <w:pPr>
        <w:pStyle w:val="ListParagraph"/>
        <w:numPr>
          <w:ilvl w:val="0"/>
          <w:numId w:val="4"/>
        </w:numPr>
        <w:spacing w:line="280" w:lineRule="exact"/>
        <w:ind w:left="360"/>
        <w:jc w:val="both"/>
        <w:rPr>
          <w:ins w:id="130" w:author="Dilip, Guruprasad" w:date="2018-05-28T12:52:00Z"/>
          <w:rFonts w:cs="Arial"/>
        </w:rPr>
      </w:pPr>
      <w:ins w:id="131" w:author="Dilip, Guruprasad" w:date="2018-05-28T12:52:00Z">
        <w:r w:rsidRPr="0050615B">
          <w:rPr>
            <w:rFonts w:cs="Arial"/>
          </w:rPr>
          <w:t xml:space="preserve">Accenture </w:t>
        </w:r>
        <w:r>
          <w:rPr>
            <w:rFonts w:cs="Arial"/>
          </w:rPr>
          <w:t>will</w:t>
        </w:r>
        <w:r w:rsidRPr="0050615B">
          <w:rPr>
            <w:rFonts w:cs="Arial"/>
          </w:rPr>
          <w:t xml:space="preserve"> manage the major development workload in accordance with any prioritization requirements provided by </w:t>
        </w:r>
        <w:r>
          <w:rPr>
            <w:rFonts w:cs="Arial"/>
          </w:rPr>
          <w:t xml:space="preserve">EBEX </w:t>
        </w:r>
      </w:ins>
    </w:p>
    <w:p w14:paraId="4CC952F4" w14:textId="13F32BCC" w:rsidR="00BB1FBE" w:rsidRPr="0050615B" w:rsidRDefault="00BB1FBE" w:rsidP="00A131B4">
      <w:pPr>
        <w:pStyle w:val="ListParagraph"/>
        <w:numPr>
          <w:ilvl w:val="0"/>
          <w:numId w:val="4"/>
        </w:numPr>
        <w:spacing w:line="280" w:lineRule="exact"/>
        <w:ind w:left="360"/>
        <w:jc w:val="both"/>
        <w:rPr>
          <w:ins w:id="132" w:author="Dilip, Guruprasad" w:date="2018-05-28T12:52:00Z"/>
          <w:rFonts w:cs="Arial"/>
        </w:rPr>
      </w:pPr>
      <w:ins w:id="133" w:author="Dilip, Guruprasad" w:date="2018-05-28T12:52:00Z">
        <w:r w:rsidRPr="0050615B">
          <w:rPr>
            <w:rFonts w:cs="Arial"/>
          </w:rPr>
          <w:t xml:space="preserve">Accenture </w:t>
        </w:r>
        <w:r>
          <w:rPr>
            <w:rFonts w:cs="Arial"/>
          </w:rPr>
          <w:t>wi</w:t>
        </w:r>
        <w:r w:rsidRPr="0050615B">
          <w:rPr>
            <w:rFonts w:cs="Arial"/>
          </w:rPr>
          <w:t xml:space="preserve">ll manage and implement major developments in accordance with the agreed operational </w:t>
        </w:r>
        <w:commentRangeStart w:id="134"/>
        <w:commentRangeStart w:id="135"/>
        <w:r w:rsidRPr="0050615B">
          <w:rPr>
            <w:rFonts w:cs="Arial"/>
          </w:rPr>
          <w:t>change management process</w:t>
        </w:r>
        <w:commentRangeEnd w:id="134"/>
        <w:r>
          <w:rPr>
            <w:rStyle w:val="CommentReference"/>
          </w:rPr>
          <w:commentReference w:id="134"/>
        </w:r>
        <w:commentRangeEnd w:id="135"/>
        <w:r>
          <w:rPr>
            <w:rStyle w:val="CommentReference"/>
          </w:rPr>
          <w:commentReference w:id="135"/>
        </w:r>
      </w:ins>
      <w:r w:rsidR="001C5811">
        <w:rPr>
          <w:rFonts w:cs="Arial"/>
        </w:rPr>
        <w:t xml:space="preserve"> as documented in </w:t>
      </w:r>
      <w:r w:rsidR="00AA3024">
        <w:rPr>
          <w:rFonts w:cs="Arial"/>
        </w:rPr>
        <w:t xml:space="preserve">Section 5 of </w:t>
      </w:r>
      <w:r w:rsidR="001C5811">
        <w:rPr>
          <w:rFonts w:cs="Arial"/>
        </w:rPr>
        <w:t xml:space="preserve">Essel </w:t>
      </w:r>
      <w:r w:rsidR="00AA3024">
        <w:rPr>
          <w:rFonts w:cs="Arial"/>
        </w:rPr>
        <w:t>IT Shared Services</w:t>
      </w:r>
      <w:r w:rsidR="001C5811">
        <w:rPr>
          <w:rFonts w:cs="Arial"/>
        </w:rPr>
        <w:t xml:space="preserve"> </w:t>
      </w:r>
      <w:r w:rsidR="00AA3024">
        <w:rPr>
          <w:rFonts w:cs="Arial"/>
        </w:rPr>
        <w:t>SOW</w:t>
      </w:r>
      <w:bookmarkEnd w:id="98"/>
    </w:p>
    <w:p w14:paraId="1C03555E" w14:textId="77777777" w:rsidR="009F2AD1" w:rsidRDefault="009F2AD1" w:rsidP="00D8769F">
      <w:pPr>
        <w:pStyle w:val="Heading1"/>
        <w:rPr>
          <w:ins w:id="136" w:author="Bharadwaj, Gaurav" w:date="2018-06-12T15:50:00Z"/>
        </w:rPr>
      </w:pPr>
      <w:bookmarkStart w:id="137" w:name="_Toc516220610"/>
      <w:bookmarkStart w:id="138" w:name="_Toc516070683"/>
      <w:bookmarkStart w:id="139" w:name="_Hlk519158354"/>
      <w:bookmarkEnd w:id="72"/>
      <w:ins w:id="140" w:author="Bharadwaj, Gaurav" w:date="2018-06-12T15:50:00Z">
        <w:r w:rsidRPr="005B183C">
          <w:t>DevOps</w:t>
        </w:r>
        <w:bookmarkEnd w:id="137"/>
      </w:ins>
    </w:p>
    <w:p w14:paraId="46EEB903" w14:textId="50F0B3A4" w:rsidR="009F2AD1" w:rsidRDefault="009F2AD1" w:rsidP="009F2AD1">
      <w:pPr>
        <w:rPr>
          <w:ins w:id="141" w:author="Bharadwaj, Gaurav" w:date="2018-07-02T12:28:00Z"/>
        </w:rPr>
      </w:pPr>
      <w:ins w:id="142" w:author="Bharadwaj, Gaurav" w:date="2018-06-12T15:50:00Z">
        <w:r>
          <w:t>DevOps services can be majorly categorized into 4 different phases.</w:t>
        </w:r>
      </w:ins>
      <w:ins w:id="143" w:author="Bharadwaj, Gaurav" w:date="2018-07-02T11:17:00Z">
        <w:r w:rsidR="00F329E8">
          <w:t xml:space="preserve"> </w:t>
        </w:r>
        <w:r w:rsidR="00F329E8" w:rsidRPr="00F329E8">
          <w:t xml:space="preserve">Accenture will jointly agree </w:t>
        </w:r>
      </w:ins>
      <w:ins w:id="144" w:author="Bharadwaj, Gaurav" w:date="2018-07-02T11:18:00Z">
        <w:r w:rsidR="00F329E8" w:rsidRPr="00F329E8">
          <w:t xml:space="preserve">with EBEX </w:t>
        </w:r>
      </w:ins>
      <w:ins w:id="145" w:author="Bharadwaj, Gaurav" w:date="2018-07-02T11:17:00Z">
        <w:r w:rsidR="00F329E8" w:rsidRPr="00F329E8">
          <w:t xml:space="preserve">on the </w:t>
        </w:r>
      </w:ins>
      <w:ins w:id="146" w:author="Bharadwaj, Gaurav" w:date="2018-07-02T11:18:00Z">
        <w:r w:rsidR="00F329E8">
          <w:t>below DevOps</w:t>
        </w:r>
      </w:ins>
      <w:ins w:id="147" w:author="Bharadwaj, Gaurav" w:date="2018-07-02T11:17:00Z">
        <w:r w:rsidR="00F329E8" w:rsidRPr="00F329E8">
          <w:t xml:space="preserve"> </w:t>
        </w:r>
      </w:ins>
      <w:ins w:id="148" w:author="Bharadwaj, Gaurav" w:date="2018-07-02T11:18:00Z">
        <w:r w:rsidR="00F329E8">
          <w:t>plan and tool</w:t>
        </w:r>
      </w:ins>
      <w:ins w:id="149" w:author="Bharadwaj, Gaurav" w:date="2018-07-02T11:17:00Z">
        <w:r w:rsidR="00F329E8" w:rsidRPr="00F329E8">
          <w:t xml:space="preserve"> during Transition</w:t>
        </w:r>
      </w:ins>
    </w:p>
    <w:p w14:paraId="3D28808E" w14:textId="68B923CD" w:rsidR="00240559" w:rsidRDefault="00240559" w:rsidP="009F2AD1">
      <w:pPr>
        <w:rPr>
          <w:ins w:id="150" w:author="Bharadwaj, Gaurav" w:date="2018-06-12T15:50:00Z"/>
        </w:rPr>
      </w:pPr>
      <w:ins w:id="151" w:author="Bharadwaj, Gaurav" w:date="2018-07-02T12:30:00Z">
        <w:r>
          <w:t>Below is an indicative</w:t>
        </w:r>
      </w:ins>
      <w:ins w:id="152" w:author="Bharadwaj, Gaurav" w:date="2018-07-02T12:28:00Z">
        <w:r>
          <w:t xml:space="preserve"> DevOps Plan </w:t>
        </w:r>
      </w:ins>
      <w:ins w:id="153" w:author="Bharadwaj, Gaurav" w:date="2018-07-02T12:30:00Z">
        <w:r>
          <w:t>which will be agreed during transition</w:t>
        </w:r>
      </w:ins>
    </w:p>
    <w:p w14:paraId="4F3C74F7" w14:textId="1405BB6B" w:rsidR="009F2AD1" w:rsidRPr="00554959" w:rsidRDefault="00375F64" w:rsidP="00A131B4">
      <w:pPr>
        <w:pStyle w:val="Bulleti"/>
        <w:numPr>
          <w:ilvl w:val="0"/>
          <w:numId w:val="21"/>
        </w:numPr>
        <w:ind w:left="360"/>
        <w:rPr>
          <w:ins w:id="154" w:author="Bharadwaj, Gaurav" w:date="2018-06-12T15:50:00Z"/>
        </w:rPr>
      </w:pPr>
      <w:r>
        <w:t xml:space="preserve"> </w:t>
      </w:r>
      <w:ins w:id="155" w:author="Bharadwaj, Gaurav" w:date="2018-06-12T15:50:00Z">
        <w:r w:rsidR="009F2AD1" w:rsidRPr="00554959">
          <w:t>Build and Deploy</w:t>
        </w:r>
      </w:ins>
    </w:p>
    <w:p w14:paraId="667E74A4" w14:textId="750582E3" w:rsidR="00211D96" w:rsidRPr="00211D96" w:rsidRDefault="00211D96" w:rsidP="00211D96">
      <w:pPr>
        <w:pStyle w:val="Bulleti"/>
      </w:pPr>
      <w:r>
        <w:t>Release Management &amp; SCM</w:t>
      </w:r>
    </w:p>
    <w:p w14:paraId="2C75822C" w14:textId="7BDBE32C" w:rsidR="009F2AD1" w:rsidRDefault="00375F64" w:rsidP="009F2AD1">
      <w:pPr>
        <w:pStyle w:val="Bulleti"/>
      </w:pPr>
      <w:r>
        <w:t>Basic Application Monitoring</w:t>
      </w:r>
    </w:p>
    <w:p w14:paraId="3DA717CE" w14:textId="555DFCA0" w:rsidR="00375F64" w:rsidRDefault="00375F64" w:rsidP="009F2AD1">
      <w:pPr>
        <w:pStyle w:val="Bulleti"/>
        <w:rPr>
          <w:ins w:id="156" w:author="Bharadwaj, Gaurav" w:date="2018-06-12T15:50:00Z"/>
        </w:rPr>
      </w:pPr>
      <w:r>
        <w:t>Advanced Application Monitoring</w:t>
      </w:r>
    </w:p>
    <w:p w14:paraId="330F992B" w14:textId="77777777" w:rsidR="009F2AD1" w:rsidRDefault="009F2AD1" w:rsidP="009F2AD1">
      <w:pPr>
        <w:rPr>
          <w:ins w:id="157" w:author="Bharadwaj, Gaurav" w:date="2018-06-12T15:50:00Z"/>
        </w:rPr>
      </w:pPr>
      <w:ins w:id="158" w:author="Bharadwaj, Gaurav" w:date="2018-06-12T15:50:00Z">
        <w:r>
          <w:t xml:space="preserve">Initially, all the strategy and process guidelines will be setup so that all the parts of SDLC are formalized. </w:t>
        </w:r>
      </w:ins>
    </w:p>
    <w:p w14:paraId="7873CF86" w14:textId="77777777" w:rsidR="009F2AD1" w:rsidRDefault="009F2AD1" w:rsidP="009F2AD1">
      <w:pPr>
        <w:rPr>
          <w:ins w:id="159" w:author="Bharadwaj, Gaurav" w:date="2018-06-12T15:50:00Z"/>
        </w:rPr>
      </w:pPr>
      <w:ins w:id="160" w:author="Bharadwaj, Gaurav" w:date="2018-06-12T15:50:00Z">
        <w:r>
          <w:t>Then, the focus will shift to implementing CI/CD for all in-scope projects.</w:t>
        </w:r>
      </w:ins>
    </w:p>
    <w:p w14:paraId="0DED3DC5" w14:textId="1682FA2F" w:rsidR="009F2AD1" w:rsidRDefault="009F2AD1" w:rsidP="009F2AD1">
      <w:pPr>
        <w:rPr>
          <w:ins w:id="161" w:author="Bharadwaj, Gaurav" w:date="2018-06-12T15:50:00Z"/>
        </w:rPr>
      </w:pPr>
      <w:ins w:id="162" w:author="Bharadwaj, Gaurav" w:date="2018-06-12T15:50:00Z">
        <w:r>
          <w:t xml:space="preserve">Monitoring and feedback will be the </w:t>
        </w:r>
      </w:ins>
      <w:r w:rsidR="00375F64">
        <w:t>first</w:t>
      </w:r>
      <w:ins w:id="163" w:author="Bharadwaj, Gaurav" w:date="2018-06-12T15:50:00Z">
        <w:r>
          <w:t xml:space="preserve"> step where we will take the metrics and further add more automation to reduce manual effort and errors.</w:t>
        </w:r>
      </w:ins>
    </w:p>
    <w:p w14:paraId="47A6F07E" w14:textId="7DE6DD77" w:rsidR="009F2AD1" w:rsidRDefault="00D8769F" w:rsidP="00D8769F">
      <w:pPr>
        <w:pStyle w:val="Heading2"/>
        <w:rPr>
          <w:ins w:id="164" w:author="Bharadwaj, Gaurav" w:date="2018-06-12T15:54:00Z"/>
        </w:rPr>
      </w:pPr>
      <w:ins w:id="165" w:author="Bharadwaj, Gaurav" w:date="2018-06-12T15:52:00Z">
        <w:r>
          <w:t>Build and Deploy</w:t>
        </w:r>
      </w:ins>
    </w:p>
    <w:p w14:paraId="1CCB1DD6" w14:textId="227817CC" w:rsidR="00D8769F" w:rsidRPr="00D8769F" w:rsidRDefault="00D8769F" w:rsidP="00D8769F">
      <w:pPr>
        <w:rPr>
          <w:ins w:id="166" w:author="Bharadwaj, Gaurav" w:date="2018-06-12T15:52:00Z"/>
        </w:rPr>
      </w:pPr>
      <w:ins w:id="167" w:author="Bharadwaj, Gaurav" w:date="2018-06-12T15:54:00Z">
        <w:r>
          <w:lastRenderedPageBreak/>
          <w:t>Following activities will be performed as part of Build and Deploy phase</w:t>
        </w:r>
      </w:ins>
    </w:p>
    <w:p w14:paraId="3DB8610C" w14:textId="1BB2C9CC" w:rsidR="00D8769F" w:rsidRDefault="00D8769F" w:rsidP="00A131B4">
      <w:pPr>
        <w:pStyle w:val="ListParagraph"/>
        <w:numPr>
          <w:ilvl w:val="0"/>
          <w:numId w:val="22"/>
        </w:numPr>
        <w:rPr>
          <w:ins w:id="168" w:author="Bharadwaj, Gaurav" w:date="2018-06-12T15:53:00Z"/>
        </w:rPr>
      </w:pPr>
      <w:ins w:id="169" w:author="Bharadwaj, Gaurav" w:date="2018-06-12T15:52:00Z">
        <w:r>
          <w:t>Requir</w:t>
        </w:r>
      </w:ins>
      <w:ins w:id="170" w:author="Bharadwaj, Gaurav" w:date="2018-06-12T15:53:00Z">
        <w:r>
          <w:t>ement and Design Mapping</w:t>
        </w:r>
      </w:ins>
    </w:p>
    <w:p w14:paraId="34F44E68" w14:textId="4646B98E" w:rsidR="00D8769F" w:rsidRDefault="00D8769F" w:rsidP="00A131B4">
      <w:pPr>
        <w:pStyle w:val="ListParagraph"/>
        <w:numPr>
          <w:ilvl w:val="0"/>
          <w:numId w:val="22"/>
        </w:numPr>
        <w:rPr>
          <w:ins w:id="171" w:author="Bharadwaj, Gaurav" w:date="2018-06-12T15:53:00Z"/>
        </w:rPr>
      </w:pPr>
      <w:ins w:id="172" w:author="Bharadwaj, Gaurav" w:date="2018-06-12T15:53:00Z">
        <w:r>
          <w:t>Build and Code Check In</w:t>
        </w:r>
      </w:ins>
    </w:p>
    <w:p w14:paraId="42EA0AE6" w14:textId="77777777" w:rsidR="00D8769F" w:rsidRDefault="00D8769F" w:rsidP="00A131B4">
      <w:pPr>
        <w:pStyle w:val="ListParagraph"/>
        <w:numPr>
          <w:ilvl w:val="0"/>
          <w:numId w:val="22"/>
        </w:numPr>
        <w:rPr>
          <w:ins w:id="173" w:author="Bharadwaj, Gaurav" w:date="2018-06-12T15:53:00Z"/>
        </w:rPr>
      </w:pPr>
      <w:ins w:id="174" w:author="Bharadwaj, Gaurav" w:date="2018-06-12T15:53:00Z">
        <w:r>
          <w:t>Unit Test Automation</w:t>
        </w:r>
      </w:ins>
    </w:p>
    <w:p w14:paraId="7C621140" w14:textId="77777777" w:rsidR="00D8769F" w:rsidRDefault="00D8769F" w:rsidP="00A131B4">
      <w:pPr>
        <w:pStyle w:val="ListParagraph"/>
        <w:numPr>
          <w:ilvl w:val="0"/>
          <w:numId w:val="22"/>
        </w:numPr>
        <w:rPr>
          <w:ins w:id="175" w:author="Bharadwaj, Gaurav" w:date="2018-06-12T15:53:00Z"/>
        </w:rPr>
      </w:pPr>
      <w:ins w:id="176" w:author="Bharadwaj, Gaurav" w:date="2018-06-12T15:53:00Z">
        <w:r>
          <w:t>Code Quality Analysis and Reporting</w:t>
        </w:r>
      </w:ins>
    </w:p>
    <w:p w14:paraId="133AF85E" w14:textId="77777777" w:rsidR="00D8769F" w:rsidRDefault="00D8769F" w:rsidP="00A131B4">
      <w:pPr>
        <w:pStyle w:val="ListParagraph"/>
        <w:numPr>
          <w:ilvl w:val="0"/>
          <w:numId w:val="22"/>
        </w:numPr>
        <w:rPr>
          <w:ins w:id="177" w:author="Bharadwaj, Gaurav" w:date="2018-06-12T15:53:00Z"/>
        </w:rPr>
      </w:pPr>
      <w:ins w:id="178" w:author="Bharadwaj, Gaurav" w:date="2018-06-12T15:53:00Z">
        <w:r>
          <w:t>Package Build and Validation</w:t>
        </w:r>
      </w:ins>
    </w:p>
    <w:p w14:paraId="6E138293" w14:textId="77777777" w:rsidR="00D8769F" w:rsidRDefault="00D8769F" w:rsidP="00A131B4">
      <w:pPr>
        <w:pStyle w:val="ListParagraph"/>
        <w:numPr>
          <w:ilvl w:val="0"/>
          <w:numId w:val="22"/>
        </w:numPr>
        <w:rPr>
          <w:ins w:id="179" w:author="Bharadwaj, Gaurav" w:date="2018-06-12T15:54:00Z"/>
        </w:rPr>
      </w:pPr>
      <w:ins w:id="180" w:author="Bharadwaj, Gaurav" w:date="2018-06-12T15:53:00Z">
        <w:r>
          <w:t>Deployment Automation (CD &amp; CI)</w:t>
        </w:r>
      </w:ins>
    </w:p>
    <w:p w14:paraId="6B96D640" w14:textId="55987DD0" w:rsidR="00D8769F" w:rsidRDefault="00211D96" w:rsidP="00D8769F">
      <w:pPr>
        <w:pStyle w:val="Heading2"/>
        <w:rPr>
          <w:ins w:id="181" w:author="Bharadwaj, Gaurav" w:date="2018-06-12T15:54:00Z"/>
        </w:rPr>
      </w:pPr>
      <w:r>
        <w:t>Basic Application Monitoring</w:t>
      </w:r>
    </w:p>
    <w:p w14:paraId="572BBEE3" w14:textId="0601A95D" w:rsidR="00D8769F" w:rsidRDefault="00D8769F" w:rsidP="00D8769F">
      <w:pPr>
        <w:rPr>
          <w:ins w:id="182" w:author="Bharadwaj, Gaurav" w:date="2018-06-12T15:55:00Z"/>
        </w:rPr>
      </w:pPr>
      <w:ins w:id="183" w:author="Bharadwaj, Gaurav" w:date="2018-06-12T15:54:00Z">
        <w:r>
          <w:t xml:space="preserve">Following activities will be performed as part of </w:t>
        </w:r>
      </w:ins>
      <w:r w:rsidR="00211D96">
        <w:t>Basic Application Monitoring</w:t>
      </w:r>
      <w:ins w:id="184" w:author="Bharadwaj, Gaurav" w:date="2018-06-12T15:54:00Z">
        <w:r>
          <w:t xml:space="preserve"> phase</w:t>
        </w:r>
      </w:ins>
    </w:p>
    <w:p w14:paraId="2DBE9C45" w14:textId="3E32F625" w:rsidR="00D8769F" w:rsidRDefault="00211D96" w:rsidP="00A131B4">
      <w:pPr>
        <w:pStyle w:val="ListParagraph"/>
        <w:numPr>
          <w:ilvl w:val="0"/>
          <w:numId w:val="23"/>
        </w:numPr>
      </w:pPr>
      <w:r>
        <w:t>Dashboard for Live Application and DB logs</w:t>
      </w:r>
    </w:p>
    <w:p w14:paraId="4419B3D8" w14:textId="689CE63D" w:rsidR="00211D96" w:rsidRDefault="00211D96" w:rsidP="00A131B4">
      <w:pPr>
        <w:pStyle w:val="ListParagraph"/>
        <w:numPr>
          <w:ilvl w:val="0"/>
          <w:numId w:val="23"/>
        </w:numPr>
      </w:pPr>
      <w:r>
        <w:t>Log Analysis by parsing the fields</w:t>
      </w:r>
    </w:p>
    <w:p w14:paraId="66399C2F" w14:textId="4933CCD7" w:rsidR="00211D96" w:rsidRDefault="00211D96" w:rsidP="00211D96">
      <w:pPr>
        <w:pStyle w:val="ListParagraph"/>
        <w:numPr>
          <w:ilvl w:val="0"/>
          <w:numId w:val="23"/>
        </w:numPr>
        <w:rPr>
          <w:ins w:id="185" w:author="Bharadwaj, Gaurav" w:date="2018-06-12T15:55:00Z"/>
        </w:rPr>
      </w:pPr>
      <w:ins w:id="186" w:author="Bharadwaj, Gaurav" w:date="2018-06-12T16:01:00Z">
        <w:r>
          <w:t>Centralized Logging and Parsing</w:t>
        </w:r>
      </w:ins>
    </w:p>
    <w:p w14:paraId="2E3AD64C" w14:textId="1064EF4D" w:rsidR="00D8769F" w:rsidRDefault="00211D96" w:rsidP="00211D96">
      <w:pPr>
        <w:pStyle w:val="Heading2"/>
        <w:rPr>
          <w:ins w:id="187" w:author="Bharadwaj, Gaurav" w:date="2018-06-12T15:56:00Z"/>
        </w:rPr>
      </w:pPr>
      <w:r w:rsidRPr="00211D96">
        <w:rPr>
          <w:bCs/>
        </w:rPr>
        <w:t>R</w:t>
      </w:r>
      <w:r>
        <w:rPr>
          <w:bCs/>
        </w:rPr>
        <w:t>elease Management &amp; SCM</w:t>
      </w:r>
    </w:p>
    <w:p w14:paraId="223BE486" w14:textId="4F3653F9" w:rsidR="00D8769F" w:rsidRDefault="00D8769F" w:rsidP="00D8769F">
      <w:pPr>
        <w:rPr>
          <w:ins w:id="188" w:author="Bharadwaj, Gaurav" w:date="2018-06-12T15:56:00Z"/>
        </w:rPr>
      </w:pPr>
      <w:ins w:id="189" w:author="Bharadwaj, Gaurav" w:date="2018-06-12T15:56:00Z">
        <w:r>
          <w:t xml:space="preserve">Following activities will be performed as part of </w:t>
        </w:r>
      </w:ins>
      <w:ins w:id="190" w:author="Bharadwaj, Gaurav" w:date="2018-06-12T15:59:00Z">
        <w:r>
          <w:t>Release management and SCM</w:t>
        </w:r>
      </w:ins>
      <w:ins w:id="191" w:author="Bharadwaj, Gaurav" w:date="2018-06-12T15:56:00Z">
        <w:r>
          <w:t xml:space="preserve"> phase</w:t>
        </w:r>
      </w:ins>
    </w:p>
    <w:p w14:paraId="6EBAA405" w14:textId="20558B24" w:rsidR="00D8769F" w:rsidRDefault="00D8769F" w:rsidP="00A131B4">
      <w:pPr>
        <w:pStyle w:val="ListParagraph"/>
        <w:numPr>
          <w:ilvl w:val="0"/>
          <w:numId w:val="24"/>
        </w:numPr>
        <w:rPr>
          <w:ins w:id="192" w:author="Bharadwaj, Gaurav" w:date="2018-06-12T15:57:00Z"/>
        </w:rPr>
      </w:pPr>
      <w:ins w:id="193" w:author="Bharadwaj, Gaurav" w:date="2018-06-12T15:57:00Z">
        <w:r>
          <w:t>Source Code Branching</w:t>
        </w:r>
      </w:ins>
    </w:p>
    <w:p w14:paraId="09334EA1" w14:textId="1CC59095" w:rsidR="00D8769F" w:rsidRDefault="00D8769F" w:rsidP="00A131B4">
      <w:pPr>
        <w:pStyle w:val="ListParagraph"/>
        <w:numPr>
          <w:ilvl w:val="0"/>
          <w:numId w:val="24"/>
        </w:numPr>
        <w:rPr>
          <w:ins w:id="194" w:author="Bharadwaj, Gaurav" w:date="2018-06-12T15:57:00Z"/>
        </w:rPr>
      </w:pPr>
      <w:ins w:id="195" w:author="Bharadwaj, Gaurav" w:date="2018-06-12T15:57:00Z">
        <w:r>
          <w:t>Release Strategy</w:t>
        </w:r>
      </w:ins>
    </w:p>
    <w:p w14:paraId="6E439B9D" w14:textId="08837628" w:rsidR="00D8769F" w:rsidRDefault="00D8769F" w:rsidP="00A131B4">
      <w:pPr>
        <w:pStyle w:val="ListParagraph"/>
        <w:numPr>
          <w:ilvl w:val="0"/>
          <w:numId w:val="24"/>
        </w:numPr>
        <w:rPr>
          <w:ins w:id="196" w:author="Bharadwaj, Gaurav" w:date="2018-06-12T15:58:00Z"/>
        </w:rPr>
      </w:pPr>
      <w:ins w:id="197" w:author="Bharadwaj, Gaurav" w:date="2018-06-12T15:57:00Z">
        <w:r>
          <w:t xml:space="preserve">Deployment </w:t>
        </w:r>
      </w:ins>
      <w:ins w:id="198" w:author="Bharadwaj, Gaurav" w:date="2018-06-12T15:58:00Z">
        <w:r>
          <w:t>Strategy</w:t>
        </w:r>
      </w:ins>
    </w:p>
    <w:p w14:paraId="36588598" w14:textId="2E104CDE" w:rsidR="00D8769F" w:rsidRDefault="00D8769F" w:rsidP="00A131B4">
      <w:pPr>
        <w:pStyle w:val="ListParagraph"/>
        <w:numPr>
          <w:ilvl w:val="0"/>
          <w:numId w:val="24"/>
        </w:numPr>
        <w:rPr>
          <w:ins w:id="199" w:author="Bharadwaj, Gaurav" w:date="2018-06-12T15:58:00Z"/>
        </w:rPr>
      </w:pPr>
      <w:ins w:id="200" w:author="Bharadwaj, Gaurav" w:date="2018-06-12T15:58:00Z">
        <w:r>
          <w:t>DevOps Process Guideline</w:t>
        </w:r>
      </w:ins>
    </w:p>
    <w:p w14:paraId="15EA1DD8" w14:textId="57043177" w:rsidR="00D8769F" w:rsidRDefault="00D8769F" w:rsidP="00A131B4">
      <w:pPr>
        <w:pStyle w:val="ListParagraph"/>
        <w:numPr>
          <w:ilvl w:val="0"/>
          <w:numId w:val="24"/>
        </w:numPr>
        <w:rPr>
          <w:ins w:id="201" w:author="Bharadwaj, Gaurav" w:date="2018-06-12T15:58:00Z"/>
        </w:rPr>
      </w:pPr>
      <w:ins w:id="202" w:author="Bharadwaj, Gaurav" w:date="2018-06-12T15:58:00Z">
        <w:r>
          <w:t>Code Retrofit and Auto Merge</w:t>
        </w:r>
      </w:ins>
    </w:p>
    <w:p w14:paraId="041BBD0F" w14:textId="36890114" w:rsidR="00D8769F" w:rsidRDefault="00211D96" w:rsidP="00D8769F">
      <w:pPr>
        <w:pStyle w:val="Heading2"/>
        <w:rPr>
          <w:ins w:id="203" w:author="Bharadwaj, Gaurav" w:date="2018-06-12T15:59:00Z"/>
        </w:rPr>
      </w:pPr>
      <w:r>
        <w:t>Advanced Application Monitoring</w:t>
      </w:r>
    </w:p>
    <w:p w14:paraId="3730ABBC" w14:textId="10C5857B" w:rsidR="00D8769F" w:rsidRDefault="00D8769F" w:rsidP="00D8769F">
      <w:pPr>
        <w:rPr>
          <w:ins w:id="204" w:author="Bharadwaj, Gaurav" w:date="2018-06-12T15:59:00Z"/>
        </w:rPr>
      </w:pPr>
      <w:ins w:id="205" w:author="Bharadwaj, Gaurav" w:date="2018-06-12T15:59:00Z">
        <w:r>
          <w:t>Following activities will be performed as part of Analytics and Digital phase</w:t>
        </w:r>
      </w:ins>
    </w:p>
    <w:p w14:paraId="5A557D68" w14:textId="77777777" w:rsidR="00211D96" w:rsidRDefault="00211D96" w:rsidP="00211D96">
      <w:pPr>
        <w:pStyle w:val="ListParagraph"/>
        <w:numPr>
          <w:ilvl w:val="0"/>
          <w:numId w:val="25"/>
        </w:numPr>
        <w:rPr>
          <w:ins w:id="206" w:author="Bharadwaj, Gaurav" w:date="2018-06-12T15:56:00Z"/>
        </w:rPr>
      </w:pPr>
      <w:ins w:id="207" w:author="Bharadwaj, Gaurav" w:date="2018-06-12T15:56:00Z">
        <w:r>
          <w:t>Integrated and Self</w:t>
        </w:r>
      </w:ins>
      <w:ins w:id="208" w:author="Bharadwaj, Gaurav" w:date="2018-06-12T15:58:00Z">
        <w:r>
          <w:t>-</w:t>
        </w:r>
      </w:ins>
      <w:ins w:id="209" w:author="Bharadwaj, Gaurav" w:date="2018-06-12T15:56:00Z">
        <w:r>
          <w:t>Healing Monitoring</w:t>
        </w:r>
      </w:ins>
    </w:p>
    <w:p w14:paraId="6139297B" w14:textId="0845ACCF" w:rsidR="00D8769F" w:rsidRDefault="000C278C" w:rsidP="00A131B4">
      <w:pPr>
        <w:pStyle w:val="ListParagraph"/>
        <w:numPr>
          <w:ilvl w:val="0"/>
          <w:numId w:val="25"/>
        </w:numPr>
        <w:rPr>
          <w:ins w:id="210" w:author="Bharadwaj, Gaurav" w:date="2018-06-12T15:59:00Z"/>
        </w:rPr>
      </w:pPr>
      <w:ins w:id="211" w:author="Bharadwaj, Gaurav" w:date="2018-06-12T16:00:00Z">
        <w:r>
          <w:t>Infrastructure/System Metrics</w:t>
        </w:r>
      </w:ins>
    </w:p>
    <w:p w14:paraId="68F939E2" w14:textId="2A383E0B" w:rsidR="00D8769F" w:rsidRDefault="004C2D94" w:rsidP="00A131B4">
      <w:pPr>
        <w:pStyle w:val="ListParagraph"/>
        <w:numPr>
          <w:ilvl w:val="0"/>
          <w:numId w:val="25"/>
        </w:numPr>
        <w:rPr>
          <w:ins w:id="212" w:author="Bharadwaj, Gaurav" w:date="2018-06-12T16:01:00Z"/>
        </w:rPr>
      </w:pPr>
      <w:ins w:id="213" w:author="Bharadwaj, Gaurav" w:date="2018-06-12T16:00:00Z">
        <w:r>
          <w:t>Deployment Statistics</w:t>
        </w:r>
      </w:ins>
    </w:p>
    <w:p w14:paraId="1104925C" w14:textId="77777777" w:rsidR="004C2D94" w:rsidRDefault="004C2D94" w:rsidP="004C2D94">
      <w:pPr>
        <w:pStyle w:val="Heading2"/>
        <w:rPr>
          <w:ins w:id="214" w:author="Bharadwaj, Gaurav" w:date="2018-06-12T16:02:00Z"/>
        </w:rPr>
      </w:pPr>
      <w:bookmarkStart w:id="215" w:name="_Toc514751176"/>
      <w:ins w:id="216" w:author="Bharadwaj, Gaurav" w:date="2018-06-12T16:02:00Z">
        <w:r>
          <w:t>High Level Implementation Plan and Approach</w:t>
        </w:r>
        <w:bookmarkEnd w:id="215"/>
      </w:ins>
    </w:p>
    <w:p w14:paraId="776F8924" w14:textId="2992142E" w:rsidR="004C2D94" w:rsidRDefault="004C2D94" w:rsidP="004C2D94">
      <w:pPr>
        <w:rPr>
          <w:ins w:id="217" w:author="Bharadwaj, Gaurav" w:date="2018-06-12T16:02:00Z"/>
        </w:rPr>
      </w:pPr>
      <w:ins w:id="218" w:author="Bharadwaj, Gaurav" w:date="2018-06-12T16:02:00Z">
        <w:r>
          <w:t xml:space="preserve">For implementation of the DevOps solution, DevOps implementation </w:t>
        </w:r>
      </w:ins>
      <w:ins w:id="219" w:author="Bharadwaj, Gaurav" w:date="2018-06-12T16:32:00Z">
        <w:r w:rsidR="004500BB">
          <w:t xml:space="preserve">has been divided </w:t>
        </w:r>
      </w:ins>
      <w:ins w:id="220" w:author="Bharadwaj, Gaurav" w:date="2018-06-12T16:02:00Z">
        <w:r>
          <w:t>in</w:t>
        </w:r>
      </w:ins>
      <w:ins w:id="221" w:author="Bharadwaj, Gaurav" w:date="2018-06-12T16:32:00Z">
        <w:r w:rsidR="004500BB">
          <w:t>to</w:t>
        </w:r>
      </w:ins>
      <w:ins w:id="222" w:author="Bharadwaj, Gaurav" w:date="2018-06-12T16:02:00Z">
        <w:r>
          <w:t xml:space="preserve"> </w:t>
        </w:r>
      </w:ins>
      <w:r w:rsidR="00211D96">
        <w:t>4</w:t>
      </w:r>
      <w:ins w:id="223" w:author="Bharadwaj, Gaurav" w:date="2018-06-12T16:02:00Z">
        <w:r>
          <w:t xml:space="preserve"> phases.</w:t>
        </w:r>
      </w:ins>
    </w:p>
    <w:p w14:paraId="10E1E622" w14:textId="7C4FD8E6" w:rsidR="004500BB" w:rsidRDefault="004500BB" w:rsidP="004C2D94">
      <w:pPr>
        <w:rPr>
          <w:ins w:id="224" w:author="Bharadwaj, Gaurav" w:date="2018-06-12T16:33:00Z"/>
        </w:rPr>
      </w:pPr>
      <w:ins w:id="225" w:author="Bharadwaj, Gaurav" w:date="2018-06-12T16:33:00Z">
        <w:r w:rsidRPr="004500BB">
          <w:rPr>
            <w:b/>
          </w:rPr>
          <w:t>Exit Criteria</w:t>
        </w:r>
      </w:ins>
      <w:ins w:id="226" w:author="Bharadwaj, Gaurav" w:date="2018-06-12T16:34:00Z">
        <w:r>
          <w:rPr>
            <w:b/>
          </w:rPr>
          <w:t xml:space="preserve"> for </w:t>
        </w:r>
      </w:ins>
      <w:r w:rsidR="00211D96">
        <w:rPr>
          <w:b/>
        </w:rPr>
        <w:t>Phase</w:t>
      </w:r>
      <w:ins w:id="227" w:author="Bharadwaj, Gaurav" w:date="2018-06-12T16:33:00Z">
        <w:r w:rsidRPr="004500BB">
          <w:rPr>
            <w:b/>
          </w:rPr>
          <w:t>:</w:t>
        </w:r>
        <w:r>
          <w:t xml:space="preserve"> Completion of </w:t>
        </w:r>
      </w:ins>
      <w:r w:rsidR="00211D96">
        <w:t>Phase</w:t>
      </w:r>
    </w:p>
    <w:p w14:paraId="0CED335A" w14:textId="068ABE2C" w:rsidR="004C2D94" w:rsidRDefault="004500BB" w:rsidP="004C2D94">
      <w:pPr>
        <w:rPr>
          <w:ins w:id="228" w:author="Bharadwaj, Gaurav" w:date="2018-06-12T16:02:00Z"/>
        </w:rPr>
      </w:pPr>
      <w:ins w:id="229" w:author="Bharadwaj, Gaurav" w:date="2018-06-12T16:33:00Z">
        <w:r w:rsidRPr="004500BB">
          <w:rPr>
            <w:b/>
          </w:rPr>
          <w:t xml:space="preserve">Entry Criteria for new </w:t>
        </w:r>
      </w:ins>
      <w:r w:rsidR="00211D96">
        <w:rPr>
          <w:b/>
        </w:rPr>
        <w:t>Phase</w:t>
      </w:r>
      <w:ins w:id="230" w:author="Bharadwaj, Gaurav" w:date="2018-06-12T16:33:00Z">
        <w:r w:rsidRPr="004500BB">
          <w:rPr>
            <w:b/>
          </w:rPr>
          <w:t>:</w:t>
        </w:r>
        <w:r>
          <w:t xml:space="preserve"> Successful closure of Previous </w:t>
        </w:r>
      </w:ins>
      <w:r w:rsidR="00211D96">
        <w:t>Phase</w:t>
      </w:r>
      <w:ins w:id="231" w:author="Bharadwaj, Gaurav" w:date="2018-06-12T16:34:00Z">
        <w:r>
          <w:t xml:space="preserve">. </w:t>
        </w:r>
      </w:ins>
      <w:ins w:id="232" w:author="Bharadwaj, Gaurav" w:date="2018-06-12T16:02:00Z">
        <w:r w:rsidR="004C2D94">
          <w:t xml:space="preserve">Some of the activities of the subsequent phase is dependent on the previous phase for its completion while some can be worked upon in parallel. </w:t>
        </w:r>
      </w:ins>
    </w:p>
    <w:p w14:paraId="02D7AE2F" w14:textId="3FCF7C15" w:rsidR="004C2D94" w:rsidRDefault="00291B36" w:rsidP="004C2D94">
      <w:pPr>
        <w:rPr>
          <w:ins w:id="233" w:author="Bharadwaj, Gaurav" w:date="2018-06-12T16:02:00Z"/>
        </w:rPr>
      </w:pPr>
      <w:ins w:id="234" w:author="Bharadwaj, Gaurav" w:date="2018-06-12T16:31:00Z">
        <w:r>
          <w:t>Accenture</w:t>
        </w:r>
      </w:ins>
      <w:ins w:id="235" w:author="Bharadwaj, Gaurav" w:date="2018-06-12T16:02:00Z">
        <w:r w:rsidR="004C2D94">
          <w:t xml:space="preserve"> will begin with maturity level 0% and progress towards 100%. Except ZSHOP and Essel Finance, </w:t>
        </w:r>
        <w:commentRangeStart w:id="236"/>
        <w:commentRangeStart w:id="237"/>
        <w:r w:rsidR="004C2D94">
          <w:t xml:space="preserve">all other entities </w:t>
        </w:r>
      </w:ins>
      <w:commentRangeEnd w:id="236"/>
      <w:r w:rsidR="00B03883">
        <w:rPr>
          <w:rStyle w:val="CommentReference"/>
        </w:rPr>
        <w:commentReference w:id="236"/>
      </w:r>
      <w:commentRangeEnd w:id="237"/>
      <w:r w:rsidR="00124B79">
        <w:rPr>
          <w:rStyle w:val="CommentReference"/>
        </w:rPr>
        <w:commentReference w:id="237"/>
      </w:r>
      <w:ins w:id="238" w:author="Bharadwaj, Gaurav" w:date="2018-06-12T16:02:00Z">
        <w:r w:rsidR="004C2D94">
          <w:t xml:space="preserve">will need </w:t>
        </w:r>
        <w:r>
          <w:t xml:space="preserve">implementation from </w:t>
        </w:r>
      </w:ins>
      <w:r w:rsidR="00211D96">
        <w:t>Level</w:t>
      </w:r>
      <w:ins w:id="239" w:author="Bharadwaj, Gaurav" w:date="2018-06-12T16:02:00Z">
        <w:r>
          <w:t xml:space="preserve"> 1. </w:t>
        </w:r>
        <w:r w:rsidR="004C2D94">
          <w:t>ZSHOP</w:t>
        </w:r>
      </w:ins>
      <w:ins w:id="240" w:author="Bharadwaj, Gaurav" w:date="2018-06-12T16:31:00Z">
        <w:r>
          <w:t xml:space="preserve"> is</w:t>
        </w:r>
      </w:ins>
      <w:ins w:id="241" w:author="Bharadwaj, Gaurav" w:date="2018-06-12T16:02:00Z">
        <w:r w:rsidR="004C2D94">
          <w:t xml:space="preserve"> already at a maturity level of 70%, and hence </w:t>
        </w:r>
      </w:ins>
      <w:ins w:id="242" w:author="Bharadwaj, Gaurav" w:date="2018-06-12T16:31:00Z">
        <w:r>
          <w:t>Acc</w:t>
        </w:r>
      </w:ins>
      <w:ins w:id="243" w:author="Bharadwaj, Gaurav" w:date="2018-06-12T16:32:00Z">
        <w:r>
          <w:t>enture</w:t>
        </w:r>
      </w:ins>
      <w:ins w:id="244" w:author="Bharadwaj, Gaurav" w:date="2018-06-12T16:02:00Z">
        <w:r w:rsidR="004C2D94">
          <w:t xml:space="preserve"> will only need the i</w:t>
        </w:r>
        <w:r>
          <w:t xml:space="preserve">mplementation from </w:t>
        </w:r>
      </w:ins>
      <w:r w:rsidR="00211D96">
        <w:t>Level</w:t>
      </w:r>
      <w:ins w:id="245" w:author="Bharadwaj, Gaurav" w:date="2018-06-12T16:02:00Z">
        <w:r>
          <w:t xml:space="preserve"> 4.  </w:t>
        </w:r>
        <w:r w:rsidR="004C2D94">
          <w:t>Essel Finance</w:t>
        </w:r>
      </w:ins>
      <w:ins w:id="246" w:author="Bharadwaj, Gaurav" w:date="2018-06-12T16:32:00Z">
        <w:r>
          <w:t xml:space="preserve"> </w:t>
        </w:r>
      </w:ins>
      <w:ins w:id="247" w:author="Bharadwaj, Gaurav" w:date="2018-06-12T16:02:00Z">
        <w:r w:rsidR="004C2D94">
          <w:t xml:space="preserve">maturity level </w:t>
        </w:r>
      </w:ins>
      <w:ins w:id="248" w:author="Bharadwaj, Gaurav" w:date="2018-06-12T16:32:00Z">
        <w:r>
          <w:t>is</w:t>
        </w:r>
      </w:ins>
      <w:ins w:id="249" w:author="Bharadwaj, Gaurav" w:date="2018-06-12T16:02:00Z">
        <w:r w:rsidR="004C2D94">
          <w:t xml:space="preserve"> at 10%, hence, </w:t>
        </w:r>
      </w:ins>
      <w:ins w:id="250" w:author="Bharadwaj, Gaurav" w:date="2018-06-12T16:32:00Z">
        <w:r>
          <w:t>Accentur</w:t>
        </w:r>
      </w:ins>
      <w:ins w:id="251" w:author="Bharadwaj, Gaurav" w:date="2018-06-12T16:02:00Z">
        <w:r w:rsidR="004C2D94">
          <w:t xml:space="preserve">e will </w:t>
        </w:r>
      </w:ins>
      <w:ins w:id="252" w:author="Bharadwaj, Gaurav" w:date="2018-06-12T16:32:00Z">
        <w:r>
          <w:t>do</w:t>
        </w:r>
      </w:ins>
      <w:ins w:id="253" w:author="Bharadwaj, Gaurav" w:date="2018-06-12T16:02:00Z">
        <w:r w:rsidR="004C2D94">
          <w:t xml:space="preserve"> implementation from </w:t>
        </w:r>
      </w:ins>
      <w:r w:rsidR="00211D96">
        <w:t>Level</w:t>
      </w:r>
      <w:ins w:id="254" w:author="Bharadwaj, Gaurav" w:date="2018-06-12T16:02:00Z">
        <w:r w:rsidR="004C2D94">
          <w:t xml:space="preserve"> 2 </w:t>
        </w:r>
      </w:ins>
      <w:ins w:id="255" w:author="Bharadwaj, Gaurav" w:date="2018-06-12T16:32:00Z">
        <w:r>
          <w:t>for Essel Finance</w:t>
        </w:r>
      </w:ins>
      <w:ins w:id="256" w:author="Bharadwaj, Gaurav" w:date="2018-06-12T16:02:00Z">
        <w:r w:rsidR="004C2D94">
          <w:t>.</w:t>
        </w:r>
      </w:ins>
    </w:p>
    <w:p w14:paraId="7C7B1886" w14:textId="77777777" w:rsidR="00211D96" w:rsidRDefault="00211D96" w:rsidP="004C2D94"/>
    <w:p w14:paraId="4327A779" w14:textId="77777777" w:rsidR="00211D96" w:rsidRDefault="00211D96" w:rsidP="004C2D94"/>
    <w:p w14:paraId="614FCF35" w14:textId="77777777" w:rsidR="00211D96" w:rsidRDefault="00211D96" w:rsidP="004C2D94"/>
    <w:p w14:paraId="0A90E1BC" w14:textId="77777777" w:rsidR="00211D96" w:rsidRDefault="00211D96" w:rsidP="004C2D94"/>
    <w:p w14:paraId="66849DE6" w14:textId="77777777" w:rsidR="00211D96" w:rsidRDefault="00211D96" w:rsidP="004C2D94"/>
    <w:p w14:paraId="675F5CB2" w14:textId="41303719" w:rsidR="004C2D94" w:rsidRPr="00DA42D7" w:rsidRDefault="00C613F4" w:rsidP="004C2D94">
      <w:pPr>
        <w:rPr>
          <w:ins w:id="257" w:author="Bharadwaj, Gaurav" w:date="2018-06-12T16:02:00Z"/>
        </w:rPr>
      </w:pPr>
      <w:bookmarkStart w:id="258" w:name="_GoBack"/>
      <w:bookmarkEnd w:id="258"/>
      <w:ins w:id="259" w:author="Bharadwaj, Gaurav" w:date="2018-06-12T16:13:00Z">
        <w:r w:rsidRPr="00C613F4">
          <w:rPr>
            <w:noProof/>
          </w:rPr>
          <w:lastRenderedPageBreak/>
          <w:drawing>
            <wp:anchor distT="0" distB="0" distL="114300" distR="114300" simplePos="0" relativeHeight="251679744" behindDoc="0" locked="0" layoutInCell="1" allowOverlap="1" wp14:anchorId="01C3EF53" wp14:editId="2FCBCA60">
              <wp:simplePos x="0" y="0"/>
              <wp:positionH relativeFrom="margin">
                <wp:align>right</wp:align>
              </wp:positionH>
              <wp:positionV relativeFrom="paragraph">
                <wp:posOffset>132715</wp:posOffset>
              </wp:positionV>
              <wp:extent cx="5943600" cy="3296920"/>
              <wp:effectExtent l="0" t="0" r="0" b="0"/>
              <wp:wrapNone/>
              <wp:docPr id="2" name="Picture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2969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</w:p>
    <w:p w14:paraId="2832D8F6" w14:textId="762DC722" w:rsidR="004C2D94" w:rsidRDefault="004C2D94" w:rsidP="004C2D94">
      <w:pPr>
        <w:rPr>
          <w:ins w:id="260" w:author="Bharadwaj, Gaurav" w:date="2018-06-12T16:12:00Z"/>
        </w:rPr>
      </w:pPr>
    </w:p>
    <w:p w14:paraId="553D4C07" w14:textId="40C9D6D0" w:rsidR="00C613F4" w:rsidRDefault="00C613F4" w:rsidP="004C2D94">
      <w:pPr>
        <w:rPr>
          <w:ins w:id="261" w:author="Bharadwaj, Gaurav" w:date="2018-06-12T16:12:00Z"/>
        </w:rPr>
      </w:pPr>
    </w:p>
    <w:p w14:paraId="1A42B372" w14:textId="4821B775" w:rsidR="00C613F4" w:rsidRDefault="00C613F4" w:rsidP="004C2D94">
      <w:pPr>
        <w:rPr>
          <w:ins w:id="262" w:author="Bharadwaj, Gaurav" w:date="2018-06-12T16:12:00Z"/>
        </w:rPr>
      </w:pPr>
    </w:p>
    <w:p w14:paraId="5087E236" w14:textId="51EE2E21" w:rsidR="00C613F4" w:rsidRDefault="00C613F4" w:rsidP="004C2D94">
      <w:pPr>
        <w:rPr>
          <w:ins w:id="263" w:author="Bharadwaj, Gaurav" w:date="2018-06-12T16:12:00Z"/>
        </w:rPr>
      </w:pPr>
    </w:p>
    <w:p w14:paraId="396C7C6F" w14:textId="0FF79273" w:rsidR="00C613F4" w:rsidRDefault="00C613F4" w:rsidP="004C2D94">
      <w:pPr>
        <w:rPr>
          <w:ins w:id="264" w:author="Bharadwaj, Gaurav" w:date="2018-06-12T16:12:00Z"/>
        </w:rPr>
      </w:pPr>
    </w:p>
    <w:p w14:paraId="27BA0E4F" w14:textId="2EE18DE7" w:rsidR="00C613F4" w:rsidRDefault="00C613F4" w:rsidP="004C2D94">
      <w:pPr>
        <w:rPr>
          <w:ins w:id="265" w:author="Bharadwaj, Gaurav" w:date="2018-06-12T16:12:00Z"/>
        </w:rPr>
      </w:pPr>
    </w:p>
    <w:p w14:paraId="1E0D9BA1" w14:textId="15848BDB" w:rsidR="00C613F4" w:rsidRDefault="00C613F4" w:rsidP="004C2D94">
      <w:pPr>
        <w:rPr>
          <w:ins w:id="266" w:author="Bharadwaj, Gaurav" w:date="2018-06-12T16:12:00Z"/>
        </w:rPr>
      </w:pPr>
    </w:p>
    <w:p w14:paraId="18F61951" w14:textId="33501CE7" w:rsidR="00C613F4" w:rsidRDefault="00C613F4" w:rsidP="004C2D94">
      <w:pPr>
        <w:rPr>
          <w:ins w:id="267" w:author="Bharadwaj, Gaurav" w:date="2018-06-12T16:12:00Z"/>
        </w:rPr>
      </w:pPr>
    </w:p>
    <w:p w14:paraId="23718B8F" w14:textId="1323C2D3" w:rsidR="00C613F4" w:rsidRDefault="00C613F4" w:rsidP="004C2D94">
      <w:pPr>
        <w:rPr>
          <w:ins w:id="268" w:author="Bharadwaj, Gaurav" w:date="2018-06-12T16:13:00Z"/>
        </w:rPr>
      </w:pPr>
    </w:p>
    <w:p w14:paraId="736400E3" w14:textId="182F8EFB" w:rsidR="00A25CC5" w:rsidRDefault="002836F4" w:rsidP="00165C63">
      <w:pPr>
        <w:pStyle w:val="Heading1"/>
        <w:rPr>
          <w:ins w:id="269" w:author="Bharadwaj, Gaurav" w:date="2018-06-04T17:50:00Z"/>
        </w:rPr>
      </w:pPr>
      <w:ins w:id="270" w:author="Bharadwaj, Gaurav" w:date="2018-07-12T10:59:00Z">
        <w:r>
          <w:t xml:space="preserve"> </w:t>
        </w:r>
      </w:ins>
      <w:r w:rsidR="00A25CC5">
        <w:t>USER EXPERIENCE (UX)</w:t>
      </w:r>
      <w:bookmarkEnd w:id="138"/>
    </w:p>
    <w:p w14:paraId="1941B5FC" w14:textId="60017742" w:rsidR="00A25CC5" w:rsidRDefault="001A0418" w:rsidP="000D6917">
      <w:pPr>
        <w:rPr>
          <w:ins w:id="271" w:author="Bharadwaj, Gaurav" w:date="2018-06-04T17:58:00Z"/>
        </w:rPr>
      </w:pPr>
      <w:commentRangeStart w:id="272"/>
      <w:ins w:id="273" w:author="Bharadwaj, Gaurav" w:date="2018-06-04T17:56:00Z">
        <w:r>
          <w:t>Accenture</w:t>
        </w:r>
      </w:ins>
      <w:commentRangeEnd w:id="272"/>
      <w:r w:rsidR="003D1F02">
        <w:rPr>
          <w:rStyle w:val="CommentReference"/>
        </w:rPr>
        <w:commentReference w:id="272"/>
      </w:r>
      <w:ins w:id="274" w:author="Bharadwaj, Gaurav" w:date="2018-06-04T17:56:00Z">
        <w:r>
          <w:t xml:space="preserve"> team will work on defining the User experience in terms of </w:t>
        </w:r>
      </w:ins>
      <w:ins w:id="275" w:author="Bharadwaj, Gaurav" w:date="2018-06-04T17:57:00Z">
        <w:r w:rsidRPr="00756BF8">
          <w:t xml:space="preserve">the layouts, the colors, branding and navigation </w:t>
        </w:r>
      </w:ins>
      <w:ins w:id="276" w:author="Bharadwaj, Gaurav" w:date="2018-06-05T10:57:00Z">
        <w:r w:rsidR="00E61F24">
          <w:t>for</w:t>
        </w:r>
      </w:ins>
      <w:ins w:id="277" w:author="Bharadwaj, Gaurav" w:date="2018-06-04T17:57:00Z">
        <w:r w:rsidRPr="00756BF8">
          <w:t xml:space="preserve"> the </w:t>
        </w:r>
        <w:r>
          <w:t xml:space="preserve">Web based </w:t>
        </w:r>
        <w:r w:rsidRPr="00756BF8">
          <w:t>portal</w:t>
        </w:r>
        <w:r>
          <w:t>s</w:t>
        </w:r>
        <w:r w:rsidRPr="00756BF8">
          <w:t xml:space="preserve">. The user </w:t>
        </w:r>
        <w:r>
          <w:t>will</w:t>
        </w:r>
        <w:r w:rsidRPr="00756BF8">
          <w:t xml:space="preserve"> to be provided with a rich UI experience when they are browsing through the portal.</w:t>
        </w:r>
      </w:ins>
    </w:p>
    <w:p w14:paraId="143B9F92" w14:textId="77777777" w:rsidR="00A131B4" w:rsidRDefault="00A131B4" w:rsidP="002153DB">
      <w:pPr>
        <w:rPr>
          <w:ins w:id="278" w:author="Bharadwaj, Gaurav" w:date="2018-06-27T14:42:00Z"/>
          <w:b/>
        </w:rPr>
      </w:pPr>
    </w:p>
    <w:p w14:paraId="4B5B0A6A" w14:textId="77777777" w:rsidR="00A143C6" w:rsidRDefault="00A143C6">
      <w:pPr>
        <w:spacing w:before="0" w:after="160" w:line="259" w:lineRule="auto"/>
        <w:rPr>
          <w:b/>
        </w:rPr>
      </w:pPr>
      <w:r>
        <w:rPr>
          <w:b/>
        </w:rPr>
        <w:br w:type="page"/>
      </w:r>
    </w:p>
    <w:p w14:paraId="622D35F9" w14:textId="7327725B" w:rsidR="002153DB" w:rsidRPr="00BE0A2D" w:rsidRDefault="002153DB" w:rsidP="002153DB">
      <w:pPr>
        <w:rPr>
          <w:ins w:id="279" w:author="Bharadwaj, Gaurav" w:date="2018-06-04T17:58:00Z"/>
          <w:b/>
        </w:rPr>
      </w:pPr>
      <w:commentRangeStart w:id="280"/>
      <w:commentRangeStart w:id="281"/>
      <w:ins w:id="282" w:author="Bharadwaj, Gaurav" w:date="2018-06-04T17:58:00Z">
        <w:r w:rsidRPr="00BE0A2D">
          <w:rPr>
            <w:b/>
          </w:rPr>
          <w:lastRenderedPageBreak/>
          <w:t>User Experience Design</w:t>
        </w:r>
      </w:ins>
      <w:commentRangeEnd w:id="280"/>
      <w:r w:rsidR="00ED3328">
        <w:rPr>
          <w:rStyle w:val="CommentReference"/>
        </w:rPr>
        <w:commentReference w:id="280"/>
      </w:r>
      <w:commentRangeEnd w:id="281"/>
      <w:r w:rsidR="00124B79">
        <w:rPr>
          <w:rStyle w:val="CommentReference"/>
        </w:rPr>
        <w:commentReference w:id="281"/>
      </w:r>
    </w:p>
    <w:p w14:paraId="7B7C890B" w14:textId="095331F5" w:rsidR="002153DB" w:rsidRDefault="002153DB" w:rsidP="002153DB">
      <w:pPr>
        <w:rPr>
          <w:ins w:id="283" w:author="Bharadwaj, Gaurav" w:date="2018-06-04T17:59:00Z"/>
        </w:rPr>
      </w:pPr>
      <w:ins w:id="284" w:author="Bharadwaj, Gaurav" w:date="2018-06-04T17:58:00Z">
        <w:r w:rsidRPr="00BE0A2D">
          <w:t>Our approach will be to start with customers &amp; involve them throughout the research, design &amp; development process to deliver experiences that matter.</w:t>
        </w:r>
      </w:ins>
    </w:p>
    <w:p w14:paraId="56E2FEF3" w14:textId="19182E08" w:rsidR="002153DB" w:rsidRPr="00AF7C71" w:rsidRDefault="00732660" w:rsidP="002153DB">
      <w:pPr>
        <w:rPr>
          <w:ins w:id="285" w:author="Bharadwaj, Gaurav" w:date="2018-06-04T17:58:00Z"/>
        </w:rPr>
      </w:pPr>
      <w:ins w:id="286" w:author="Bharadwaj, Gaurav" w:date="2018-06-05T12:01:00Z">
        <w:r>
          <w:rPr>
            <w:noProof/>
          </w:rPr>
          <w:drawing>
            <wp:anchor distT="0" distB="0" distL="114300" distR="114300" simplePos="0" relativeHeight="251677696" behindDoc="0" locked="0" layoutInCell="1" allowOverlap="1" wp14:anchorId="2A2CCCDD" wp14:editId="616F6015">
              <wp:simplePos x="0" y="0"/>
              <wp:positionH relativeFrom="margin">
                <wp:align>right</wp:align>
              </wp:positionH>
              <wp:positionV relativeFrom="paragraph">
                <wp:posOffset>43180</wp:posOffset>
              </wp:positionV>
              <wp:extent cx="5943600" cy="1811655"/>
              <wp:effectExtent l="0" t="0" r="0" b="0"/>
              <wp:wrapNone/>
              <wp:docPr id="1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18116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</w:p>
    <w:p w14:paraId="0249BEE6" w14:textId="63E74A0F" w:rsidR="002153DB" w:rsidRDefault="002153DB" w:rsidP="000D6917">
      <w:pPr>
        <w:rPr>
          <w:ins w:id="287" w:author="Bharadwaj, Gaurav" w:date="2018-06-04T17:58:00Z"/>
        </w:rPr>
      </w:pPr>
    </w:p>
    <w:p w14:paraId="5900B5B1" w14:textId="1E29B2E3" w:rsidR="002153DB" w:rsidRDefault="002153DB" w:rsidP="000D6917">
      <w:pPr>
        <w:rPr>
          <w:ins w:id="288" w:author="Bharadwaj, Gaurav" w:date="2018-06-04T17:58:00Z"/>
        </w:rPr>
      </w:pPr>
    </w:p>
    <w:p w14:paraId="3952B746" w14:textId="3A19294D" w:rsidR="002153DB" w:rsidRDefault="002153DB" w:rsidP="000D6917">
      <w:pPr>
        <w:rPr>
          <w:ins w:id="289" w:author="Bharadwaj, Gaurav" w:date="2018-06-04T17:58:00Z"/>
        </w:rPr>
      </w:pPr>
    </w:p>
    <w:p w14:paraId="72523806" w14:textId="573C4234" w:rsidR="002153DB" w:rsidRDefault="002153DB" w:rsidP="000D6917">
      <w:pPr>
        <w:rPr>
          <w:ins w:id="290" w:author="Bharadwaj, Gaurav" w:date="2018-06-04T17:58:00Z"/>
        </w:rPr>
      </w:pPr>
    </w:p>
    <w:p w14:paraId="3DC4A0D4" w14:textId="3B5AB9FC" w:rsidR="002153DB" w:rsidRDefault="002153DB" w:rsidP="000D6917">
      <w:pPr>
        <w:rPr>
          <w:ins w:id="291" w:author="Bharadwaj, Gaurav" w:date="2018-06-04T17:58:00Z"/>
        </w:rPr>
      </w:pPr>
    </w:p>
    <w:p w14:paraId="229DD1A4" w14:textId="422082E0" w:rsidR="002153DB" w:rsidRDefault="002153DB" w:rsidP="000D6917">
      <w:pPr>
        <w:rPr>
          <w:ins w:id="292" w:author="Bharadwaj, Gaurav" w:date="2018-06-04T17:58:00Z"/>
        </w:rPr>
      </w:pPr>
    </w:p>
    <w:p w14:paraId="202EB0B3" w14:textId="3A3D8D82" w:rsidR="002153DB" w:rsidRDefault="002153DB" w:rsidP="000D6917">
      <w:pPr>
        <w:rPr>
          <w:ins w:id="293" w:author="Bharadwaj, Gaurav" w:date="2018-06-04T17:58:00Z"/>
        </w:rPr>
      </w:pPr>
    </w:p>
    <w:p w14:paraId="666A7CD4" w14:textId="0F1F3982" w:rsidR="002153DB" w:rsidRDefault="002153DB" w:rsidP="000D6917">
      <w:pPr>
        <w:rPr>
          <w:ins w:id="294" w:author="Bharadwaj, Gaurav" w:date="2018-06-05T12:03:00Z"/>
        </w:rPr>
      </w:pPr>
    </w:p>
    <w:p w14:paraId="38D0E147" w14:textId="70376190" w:rsidR="004B4239" w:rsidRDefault="004B4239" w:rsidP="000D6917">
      <w:pPr>
        <w:rPr>
          <w:ins w:id="295" w:author="Bharadwaj, Gaurav" w:date="2018-06-05T12:03:00Z"/>
        </w:rPr>
      </w:pPr>
    </w:p>
    <w:p w14:paraId="1E2B839D" w14:textId="76CB7832" w:rsidR="004B4239" w:rsidRDefault="004B4239" w:rsidP="000D6917">
      <w:pPr>
        <w:rPr>
          <w:ins w:id="296" w:author="Bharadwaj, Gaurav" w:date="2018-06-27T14:43:00Z"/>
        </w:rPr>
      </w:pPr>
    </w:p>
    <w:p w14:paraId="76CEFCF6" w14:textId="77777777" w:rsidR="00A131B4" w:rsidRDefault="00A131B4" w:rsidP="000D6917">
      <w:pPr>
        <w:rPr>
          <w:ins w:id="297" w:author="Bharadwaj, Gaurav" w:date="2018-06-05T12:03:00Z"/>
        </w:rPr>
      </w:pPr>
    </w:p>
    <w:p w14:paraId="6989296D" w14:textId="4E07255F" w:rsidR="004B4239" w:rsidRDefault="004B4239" w:rsidP="000D6917">
      <w:pPr>
        <w:rPr>
          <w:ins w:id="298" w:author="Bharadwaj, Gaurav" w:date="2018-06-05T12:03:00Z"/>
        </w:rPr>
      </w:pPr>
    </w:p>
    <w:p w14:paraId="03318123" w14:textId="1D33C41B" w:rsidR="004B4239" w:rsidRDefault="004B4239" w:rsidP="000D6917">
      <w:pPr>
        <w:rPr>
          <w:ins w:id="299" w:author="Bharadwaj, Gaurav" w:date="2018-06-05T12:03:00Z"/>
        </w:rPr>
      </w:pPr>
    </w:p>
    <w:p w14:paraId="65F6EF9D" w14:textId="4D534688" w:rsidR="004B4239" w:rsidRDefault="004B4239" w:rsidP="000D6917">
      <w:pPr>
        <w:rPr>
          <w:ins w:id="300" w:author="Bharadwaj, Gaurav" w:date="2018-06-05T12:03:00Z"/>
        </w:rPr>
      </w:pPr>
    </w:p>
    <w:p w14:paraId="0EC5A9D9" w14:textId="5011A686" w:rsidR="004B4239" w:rsidRDefault="004B4239" w:rsidP="000D6917">
      <w:pPr>
        <w:rPr>
          <w:ins w:id="301" w:author="Bharadwaj, Gaurav" w:date="2018-06-05T12:03:00Z"/>
        </w:rPr>
      </w:pPr>
    </w:p>
    <w:p w14:paraId="502E4177" w14:textId="19924375" w:rsidR="004B4239" w:rsidRDefault="004B4239" w:rsidP="000D6917">
      <w:pPr>
        <w:rPr>
          <w:ins w:id="302" w:author="Bharadwaj, Gaurav" w:date="2018-06-05T12:03:00Z"/>
        </w:rPr>
      </w:pPr>
    </w:p>
    <w:p w14:paraId="1B328F16" w14:textId="7DA7FF94" w:rsidR="004B4239" w:rsidRDefault="004B4239" w:rsidP="000D6917">
      <w:pPr>
        <w:rPr>
          <w:ins w:id="303" w:author="Bharadwaj, Gaurav" w:date="2018-06-05T12:03:00Z"/>
        </w:rPr>
      </w:pPr>
    </w:p>
    <w:p w14:paraId="3104C0A3" w14:textId="1E5EE809" w:rsidR="004B4239" w:rsidRDefault="004B4239" w:rsidP="000D6917">
      <w:pPr>
        <w:rPr>
          <w:ins w:id="304" w:author="Bharadwaj, Gaurav" w:date="2018-06-05T12:03:00Z"/>
        </w:rPr>
      </w:pPr>
    </w:p>
    <w:p w14:paraId="39F86B4D" w14:textId="0A392E23" w:rsidR="004B4239" w:rsidRDefault="004B4239" w:rsidP="000D6917">
      <w:pPr>
        <w:rPr>
          <w:ins w:id="305" w:author="Bharadwaj, Gaurav" w:date="2018-06-05T12:03:00Z"/>
        </w:rPr>
      </w:pPr>
    </w:p>
    <w:p w14:paraId="4EAB9AED" w14:textId="33EE21A5" w:rsidR="004B4239" w:rsidRDefault="00FF6CC9" w:rsidP="000D6917">
      <w:pPr>
        <w:rPr>
          <w:ins w:id="306" w:author="Bharadwaj, Gaurav" w:date="2018-06-04T17:58:00Z"/>
        </w:rPr>
      </w:pPr>
      <w:ins w:id="307" w:author="Bharadwaj, Gaurav" w:date="2018-06-05T12:05:00Z">
        <w:r>
          <w:rPr>
            <w:noProof/>
          </w:rPr>
          <w:drawing>
            <wp:anchor distT="0" distB="0" distL="114300" distR="114300" simplePos="0" relativeHeight="251678720" behindDoc="0" locked="0" layoutInCell="1" allowOverlap="1" wp14:anchorId="5C3A1D87" wp14:editId="15139132">
              <wp:simplePos x="0" y="0"/>
              <wp:positionH relativeFrom="column">
                <wp:posOffset>0</wp:posOffset>
              </wp:positionH>
              <wp:positionV relativeFrom="paragraph">
                <wp:posOffset>-2328545</wp:posOffset>
              </wp:positionV>
              <wp:extent cx="5943600" cy="2465070"/>
              <wp:effectExtent l="0" t="0" r="0" b="0"/>
              <wp:wrapNone/>
              <wp:docPr id="12" name="Picture 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4650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</w:p>
    <w:p w14:paraId="572246C6" w14:textId="0BCF9733" w:rsidR="002153DB" w:rsidRDefault="00180E49" w:rsidP="00180E49">
      <w:pPr>
        <w:rPr>
          <w:ins w:id="308" w:author="Bharadwaj, Gaurav" w:date="2018-06-04T17:58:00Z"/>
        </w:rPr>
      </w:pPr>
      <w:ins w:id="309" w:author="Bharadwaj, Gaurav" w:date="2018-06-04T19:26:00Z">
        <w:r>
          <w:t xml:space="preserve">Accenture will be deploying User Experience Specialist for </w:t>
        </w:r>
      </w:ins>
      <w:ins w:id="310" w:author="Bharadwaj, Gaurav" w:date="2018-06-04T19:27:00Z">
        <w:r>
          <w:t>UX Design</w:t>
        </w:r>
      </w:ins>
      <w:r w:rsidR="007F0C9E">
        <w:t xml:space="preserve"> on Demand basis</w:t>
      </w:r>
      <w:r w:rsidR="00C67E1E">
        <w:t>.</w:t>
      </w:r>
      <w:ins w:id="311" w:author="Bharadwaj, Gaurav" w:date="2018-06-04T19:27:00Z">
        <w:r>
          <w:t xml:space="preserve"> </w:t>
        </w:r>
      </w:ins>
      <w:ins w:id="312" w:author="Bharadwaj, Gaurav" w:date="2018-06-05T11:35:00Z">
        <w:r w:rsidR="00963D95">
          <w:t>Accenture UX Specialist will work closely with client in Discover</w:t>
        </w:r>
      </w:ins>
      <w:ins w:id="313" w:author="Bharadwaj, Gaurav" w:date="2018-06-05T12:02:00Z">
        <w:r w:rsidR="004B4239">
          <w:t>, Describe and Ideate</w:t>
        </w:r>
      </w:ins>
      <w:ins w:id="314" w:author="Bharadwaj, Gaurav" w:date="2018-06-05T11:35:00Z">
        <w:r w:rsidR="00963D95">
          <w:t xml:space="preserve"> phase to ensure rich UI experience is delivered. Business users will be providing regular </w:t>
        </w:r>
      </w:ins>
      <w:ins w:id="315" w:author="Bharadwaj, Gaurav" w:date="2018-06-05T11:36:00Z">
        <w:r w:rsidR="00963D95">
          <w:t xml:space="preserve">and timely </w:t>
        </w:r>
      </w:ins>
      <w:ins w:id="316" w:author="Bharadwaj, Gaurav" w:date="2018-06-05T11:35:00Z">
        <w:r w:rsidR="00963D95">
          <w:t xml:space="preserve">feedback and approval on design </w:t>
        </w:r>
      </w:ins>
      <w:ins w:id="317" w:author="Bharadwaj, Gaurav" w:date="2018-06-05T11:36:00Z">
        <w:r w:rsidR="00963D95">
          <w:t>to Accenture</w:t>
        </w:r>
      </w:ins>
      <w:ins w:id="318" w:author="Bharadwaj, Gaurav" w:date="2018-06-05T11:35:00Z">
        <w:r w:rsidR="00963D95">
          <w:t xml:space="preserve"> teams.</w:t>
        </w:r>
      </w:ins>
      <w:bookmarkEnd w:id="139"/>
    </w:p>
    <w:p w14:paraId="1EE2B538" w14:textId="446375B1" w:rsidR="00661F44" w:rsidRDefault="00DF4EC4" w:rsidP="00661F44">
      <w:pPr>
        <w:pStyle w:val="Heading1"/>
        <w:rPr>
          <w:ins w:id="319" w:author="Bharadwaj, Gaurav" w:date="2018-06-05T10:58:00Z"/>
        </w:rPr>
      </w:pPr>
      <w:bookmarkStart w:id="320" w:name="_Toc516070684"/>
      <w:r>
        <w:t>Key Responsibilities</w:t>
      </w:r>
      <w:r w:rsidR="00165C63">
        <w:t xml:space="preserve"> &amp; Responsibility Matrix</w:t>
      </w:r>
      <w:bookmarkEnd w:id="320"/>
    </w:p>
    <w:p w14:paraId="36A6F06D" w14:textId="77777777" w:rsidR="00661F44" w:rsidRPr="00661F44" w:rsidRDefault="00661F44" w:rsidP="00661F44"/>
    <w:tbl>
      <w:tblPr>
        <w:tblW w:w="5484" w:type="pct"/>
        <w:tblLayout w:type="fixed"/>
        <w:tblLook w:val="04A0" w:firstRow="1" w:lastRow="0" w:firstColumn="1" w:lastColumn="0" w:noHBand="0" w:noVBand="1"/>
      </w:tblPr>
      <w:tblGrid>
        <w:gridCol w:w="445"/>
        <w:gridCol w:w="1530"/>
        <w:gridCol w:w="2611"/>
        <w:gridCol w:w="2703"/>
        <w:gridCol w:w="2966"/>
      </w:tblGrid>
      <w:tr w:rsidR="00D1599E" w:rsidRPr="00D1599E" w14:paraId="33B65016" w14:textId="77777777" w:rsidTr="00C67E1E">
        <w:trPr>
          <w:trHeight w:val="510"/>
        </w:trPr>
        <w:tc>
          <w:tcPr>
            <w:tcW w:w="21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70C0"/>
            <w:vAlign w:val="center"/>
            <w:hideMark/>
          </w:tcPr>
          <w:p w14:paraId="4DC3F83E" w14:textId="77777777" w:rsidR="00D1599E" w:rsidRPr="00D1599E" w:rsidRDefault="00D1599E" w:rsidP="00D1599E">
            <w:pPr>
              <w:spacing w:before="0" w:after="0" w:line="240" w:lineRule="auto"/>
              <w:rPr>
                <w:rFonts w:eastAsia="Times New Roman" w:cs="Arial"/>
                <w:b/>
                <w:bCs/>
                <w:color w:val="000000"/>
              </w:rPr>
            </w:pPr>
            <w:r w:rsidRPr="00D1599E">
              <w:rPr>
                <w:rFonts w:eastAsia="Times New Roman" w:cs="Arial"/>
                <w:b/>
                <w:bCs/>
                <w:color w:val="000000"/>
              </w:rPr>
              <w:t>#</w:t>
            </w:r>
          </w:p>
        </w:tc>
        <w:tc>
          <w:tcPr>
            <w:tcW w:w="7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70C0"/>
            <w:vAlign w:val="center"/>
            <w:hideMark/>
          </w:tcPr>
          <w:p w14:paraId="72174FC4" w14:textId="77777777" w:rsidR="00D1599E" w:rsidRPr="00D1599E" w:rsidRDefault="00D1599E" w:rsidP="00D1599E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</w:rPr>
            </w:pPr>
            <w:r w:rsidRPr="00D1599E">
              <w:rPr>
                <w:rFonts w:eastAsia="Times New Roman" w:cs="Arial"/>
                <w:b/>
                <w:bCs/>
                <w:color w:val="000000"/>
              </w:rPr>
              <w:t>Phase/</w:t>
            </w:r>
            <w:r w:rsidRPr="00D1599E">
              <w:rPr>
                <w:rFonts w:eastAsia="Times New Roman" w:cs="Arial"/>
                <w:b/>
                <w:bCs/>
                <w:color w:val="000000"/>
              </w:rPr>
              <w:br/>
              <w:t>Services</w:t>
            </w:r>
          </w:p>
        </w:tc>
        <w:tc>
          <w:tcPr>
            <w:tcW w:w="127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70C0"/>
            <w:vAlign w:val="center"/>
            <w:hideMark/>
          </w:tcPr>
          <w:p w14:paraId="035C0BF7" w14:textId="77777777" w:rsidR="00D1599E" w:rsidRPr="00D1599E" w:rsidRDefault="00D1599E" w:rsidP="00D1599E">
            <w:pPr>
              <w:spacing w:before="0" w:after="0" w:line="240" w:lineRule="auto"/>
              <w:rPr>
                <w:rFonts w:eastAsia="Times New Roman" w:cs="Arial"/>
                <w:b/>
                <w:bCs/>
                <w:color w:val="000000"/>
              </w:rPr>
            </w:pPr>
            <w:r w:rsidRPr="00D1599E">
              <w:rPr>
                <w:rFonts w:eastAsia="Times New Roman" w:cs="Arial"/>
                <w:b/>
                <w:bCs/>
                <w:color w:val="000000"/>
              </w:rPr>
              <w:t>Description</w:t>
            </w:r>
          </w:p>
        </w:tc>
        <w:tc>
          <w:tcPr>
            <w:tcW w:w="131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70C0"/>
            <w:vAlign w:val="center"/>
            <w:hideMark/>
          </w:tcPr>
          <w:p w14:paraId="7D43BCA6" w14:textId="77777777" w:rsidR="00D1599E" w:rsidRPr="00D1599E" w:rsidRDefault="00D1599E" w:rsidP="00D1599E">
            <w:pPr>
              <w:spacing w:before="0" w:after="0" w:line="240" w:lineRule="auto"/>
              <w:rPr>
                <w:rFonts w:eastAsia="Times New Roman" w:cs="Arial"/>
                <w:b/>
                <w:bCs/>
                <w:color w:val="000000"/>
              </w:rPr>
            </w:pPr>
            <w:r w:rsidRPr="00D1599E">
              <w:rPr>
                <w:rFonts w:eastAsia="Times New Roman" w:cs="Arial"/>
                <w:b/>
                <w:bCs/>
                <w:color w:val="000000"/>
              </w:rPr>
              <w:t>EBEX or ESSEL GROUP ENTITIES</w:t>
            </w:r>
          </w:p>
        </w:tc>
        <w:tc>
          <w:tcPr>
            <w:tcW w:w="144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70C0"/>
            <w:vAlign w:val="center"/>
            <w:hideMark/>
          </w:tcPr>
          <w:p w14:paraId="2AA915CE" w14:textId="77777777" w:rsidR="00D1599E" w:rsidRPr="00D1599E" w:rsidRDefault="00D1599E" w:rsidP="00D1599E">
            <w:pPr>
              <w:spacing w:before="0" w:after="0" w:line="240" w:lineRule="auto"/>
              <w:rPr>
                <w:rFonts w:eastAsia="Times New Roman" w:cs="Arial"/>
                <w:b/>
                <w:bCs/>
                <w:color w:val="000000"/>
              </w:rPr>
            </w:pPr>
            <w:r w:rsidRPr="00D1599E">
              <w:rPr>
                <w:rFonts w:eastAsia="Times New Roman" w:cs="Arial"/>
                <w:b/>
                <w:bCs/>
                <w:color w:val="000000"/>
              </w:rPr>
              <w:t>Accenture</w:t>
            </w:r>
          </w:p>
        </w:tc>
      </w:tr>
      <w:tr w:rsidR="00D1599E" w:rsidRPr="00D1599E" w14:paraId="61DB9B21" w14:textId="77777777" w:rsidTr="00C67E1E">
        <w:trPr>
          <w:trHeight w:val="900"/>
        </w:trPr>
        <w:tc>
          <w:tcPr>
            <w:tcW w:w="217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9739BF" w14:textId="572F2AC6" w:rsidR="00D1599E" w:rsidRPr="00D1599E" w:rsidRDefault="00A143C6" w:rsidP="00D1599E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746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8F31E6" w14:textId="77777777" w:rsidR="00D1599E" w:rsidRPr="00D1599E" w:rsidRDefault="00D1599E" w:rsidP="00D1599E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Demand Management</w:t>
            </w:r>
          </w:p>
        </w:tc>
        <w:tc>
          <w:tcPr>
            <w:tcW w:w="12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87A1268" w14:textId="77777777" w:rsidR="00D1599E" w:rsidRPr="00D1599E" w:rsidRDefault="00D1599E" w:rsidP="00D1599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• Consolidation of business demand arising from Client annual planning, quarterly </w:t>
            </w: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lastRenderedPageBreak/>
              <w:t>planning and ad-hoc requests</w:t>
            </w:r>
          </w:p>
        </w:tc>
        <w:tc>
          <w:tcPr>
            <w:tcW w:w="1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E20EF0F" w14:textId="77777777" w:rsidR="00D1599E" w:rsidRPr="00D1599E" w:rsidRDefault="00D1599E" w:rsidP="00D1599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lastRenderedPageBreak/>
              <w:t xml:space="preserve">• Collate demand from all the sources and lead project list maintenance </w:t>
            </w:r>
          </w:p>
        </w:tc>
        <w:tc>
          <w:tcPr>
            <w:tcW w:w="1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7FCCAC" w14:textId="77777777" w:rsidR="00D1599E" w:rsidRPr="00D1599E" w:rsidRDefault="00D1599E" w:rsidP="00D1599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D1599E" w:rsidRPr="00D1599E" w14:paraId="41825800" w14:textId="77777777" w:rsidTr="00C67E1E">
        <w:trPr>
          <w:trHeight w:val="2700"/>
        </w:trPr>
        <w:tc>
          <w:tcPr>
            <w:tcW w:w="21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0DB271E" w14:textId="77777777" w:rsidR="00D1599E" w:rsidRPr="00D1599E" w:rsidRDefault="00D1599E" w:rsidP="00D1599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746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278737B" w14:textId="77777777" w:rsidR="00D1599E" w:rsidRPr="00D1599E" w:rsidRDefault="00D1599E" w:rsidP="00D1599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2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1F2F765" w14:textId="77777777" w:rsidR="00D1599E" w:rsidRPr="00D1599E" w:rsidRDefault="00D1599E" w:rsidP="00D1599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• Prioritization of application development projects as Planned, Approved and Committed projects</w:t>
            </w:r>
          </w:p>
        </w:tc>
        <w:tc>
          <w:tcPr>
            <w:tcW w:w="1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109C2FE" w14:textId="77777777" w:rsidR="00D1599E" w:rsidRPr="00D1599E" w:rsidRDefault="00D1599E" w:rsidP="00D1599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• Manage initiatives as they progress through the different phases from Planned-&gt;Approved-&gt;Committed</w:t>
            </w:r>
          </w:p>
        </w:tc>
        <w:tc>
          <w:tcPr>
            <w:tcW w:w="1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E8A7A4B" w14:textId="77777777" w:rsidR="00D1599E" w:rsidRPr="00D1599E" w:rsidRDefault="00D1599E" w:rsidP="00D1599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• Lead, prioritize and communicate the project’s plan (monthly)</w:t>
            </w: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br/>
              <w:t>• Provide estimate, timelines, project and resource plans as appropriate for each phase. Identify dependencies between other systems/platforms are included in the estimates and timelines</w:t>
            </w: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br/>
              <w:t>• Provide estimates within 5 business days to Client</w:t>
            </w:r>
          </w:p>
        </w:tc>
      </w:tr>
      <w:tr w:rsidR="00D1599E" w:rsidRPr="00D1599E" w14:paraId="08E4082E" w14:textId="77777777" w:rsidTr="00C67E1E">
        <w:trPr>
          <w:trHeight w:val="1200"/>
        </w:trPr>
        <w:tc>
          <w:tcPr>
            <w:tcW w:w="21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076E027" w14:textId="77777777" w:rsidR="00D1599E" w:rsidRPr="00D1599E" w:rsidRDefault="00D1599E" w:rsidP="00D1599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746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B81FE14" w14:textId="77777777" w:rsidR="00D1599E" w:rsidRPr="00D1599E" w:rsidRDefault="00D1599E" w:rsidP="00D1599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2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FD0ACD" w14:textId="77777777" w:rsidR="00D1599E" w:rsidRPr="00D1599E" w:rsidRDefault="00D1599E" w:rsidP="00D1599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• Effort and budget estimation of application development projects</w:t>
            </w:r>
          </w:p>
        </w:tc>
        <w:tc>
          <w:tcPr>
            <w:tcW w:w="1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A942387" w14:textId="77777777" w:rsidR="00D1599E" w:rsidRPr="00D1599E" w:rsidRDefault="00D1599E" w:rsidP="00D1599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• Review estimates and provide feedback</w:t>
            </w:r>
          </w:p>
        </w:tc>
        <w:tc>
          <w:tcPr>
            <w:tcW w:w="1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023CFB4" w14:textId="77777777" w:rsidR="00D1599E" w:rsidRPr="00D1599E" w:rsidRDefault="00D1599E" w:rsidP="00D1599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• Provide ROM and Actual estimates of projects as they progress through the different phases from Planned-&gt;Approved-&gt;Committed</w:t>
            </w:r>
          </w:p>
        </w:tc>
      </w:tr>
      <w:tr w:rsidR="00D1599E" w:rsidRPr="00D1599E" w14:paraId="0FEA1807" w14:textId="77777777" w:rsidTr="00C67E1E">
        <w:trPr>
          <w:trHeight w:val="1500"/>
        </w:trPr>
        <w:tc>
          <w:tcPr>
            <w:tcW w:w="217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1A93BF" w14:textId="2EBCA593" w:rsidR="00D1599E" w:rsidRPr="00D1599E" w:rsidRDefault="00A143C6" w:rsidP="00D1599E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746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A2C15B" w14:textId="77777777" w:rsidR="00D1599E" w:rsidRPr="00D1599E" w:rsidRDefault="00D1599E" w:rsidP="00D1599E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Application Development Project Management</w:t>
            </w:r>
          </w:p>
        </w:tc>
        <w:tc>
          <w:tcPr>
            <w:tcW w:w="12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E09806" w14:textId="77777777" w:rsidR="00D1599E" w:rsidRPr="00D1599E" w:rsidRDefault="00D1599E" w:rsidP="00D1599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• Development and maintenance of project plan that includes key dates, key milestones, resource planning and key activities to achieve the project objective</w:t>
            </w:r>
          </w:p>
        </w:tc>
        <w:tc>
          <w:tcPr>
            <w:tcW w:w="1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A350176" w14:textId="77777777" w:rsidR="00D1599E" w:rsidRPr="00D1599E" w:rsidRDefault="00D1599E" w:rsidP="00D1599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• Provide approval on overall project Plan</w:t>
            </w: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br/>
              <w:t>• Contribute towards creating the project plan by providing input</w:t>
            </w:r>
          </w:p>
        </w:tc>
        <w:tc>
          <w:tcPr>
            <w:tcW w:w="1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E85D932" w14:textId="77777777" w:rsidR="00D1599E" w:rsidRPr="00D1599E" w:rsidRDefault="00D1599E" w:rsidP="00D1599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• Lead project plan development &amp; maintenance </w:t>
            </w:r>
          </w:p>
        </w:tc>
      </w:tr>
      <w:tr w:rsidR="00D1599E" w:rsidRPr="00D1599E" w14:paraId="0D151219" w14:textId="77777777" w:rsidTr="00C67E1E">
        <w:trPr>
          <w:trHeight w:val="2700"/>
        </w:trPr>
        <w:tc>
          <w:tcPr>
            <w:tcW w:w="21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2A87540" w14:textId="77777777" w:rsidR="00D1599E" w:rsidRPr="00D1599E" w:rsidRDefault="00D1599E" w:rsidP="00D1599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746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3A6CE46" w14:textId="77777777" w:rsidR="00D1599E" w:rsidRPr="00D1599E" w:rsidRDefault="00D1599E" w:rsidP="00D1599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2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1442BD9" w14:textId="77777777" w:rsidR="00D1599E" w:rsidRPr="00D1599E" w:rsidRDefault="00D1599E" w:rsidP="00D1599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• Status update on project progress in terms of schedule, quality and cost</w:t>
            </w: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br/>
              <w:t>• Management and closure of Issues/ Risks/ Actions/ Escalations at individual development project level</w:t>
            </w:r>
          </w:p>
        </w:tc>
        <w:tc>
          <w:tcPr>
            <w:tcW w:w="1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F52E432" w14:textId="77777777" w:rsidR="00D1599E" w:rsidRPr="00D1599E" w:rsidRDefault="00D1599E" w:rsidP="00D1599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• Manage any escalation of issues/risks. Lead efforts to ensure issues/risks are closed appropriately to Client Standards and track decisions </w:t>
            </w:r>
          </w:p>
        </w:tc>
        <w:tc>
          <w:tcPr>
            <w:tcW w:w="1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A092D21" w14:textId="77777777" w:rsidR="00D1599E" w:rsidRPr="00D1599E" w:rsidRDefault="00D1599E" w:rsidP="00D1599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• Lead overall program status for management reporting</w:t>
            </w: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br/>
              <w:t>• Lead the components of the project status and ensures updates are provided in a proactive and consistent manner</w:t>
            </w: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br/>
              <w:t>• Lead the management and maintenance of Issues/ Risks/Escalation/ Actions Log and lead resolution and closure processes</w:t>
            </w:r>
          </w:p>
        </w:tc>
      </w:tr>
      <w:tr w:rsidR="00D1599E" w:rsidRPr="00D1599E" w14:paraId="03FC8A8B" w14:textId="77777777" w:rsidTr="00C67E1E">
        <w:trPr>
          <w:trHeight w:val="4800"/>
        </w:trPr>
        <w:tc>
          <w:tcPr>
            <w:tcW w:w="21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C640B04" w14:textId="77777777" w:rsidR="00D1599E" w:rsidRPr="00D1599E" w:rsidRDefault="00D1599E" w:rsidP="00D1599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746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50792AA" w14:textId="77777777" w:rsidR="00D1599E" w:rsidRPr="00D1599E" w:rsidRDefault="00D1599E" w:rsidP="00D1599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2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E924120" w14:textId="77777777" w:rsidR="00D1599E" w:rsidRPr="00D1599E" w:rsidRDefault="00D1599E" w:rsidP="00D1599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• Environment Management</w:t>
            </w:r>
          </w:p>
        </w:tc>
        <w:tc>
          <w:tcPr>
            <w:tcW w:w="1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BD93966" w14:textId="77777777" w:rsidR="00D1599E" w:rsidRPr="00D1599E" w:rsidRDefault="00D1599E" w:rsidP="00D1599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77BD08E" w14:textId="77777777" w:rsidR="00D1599E" w:rsidRPr="00D1599E" w:rsidRDefault="00D1599E" w:rsidP="00D1599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• Ensure availability of hardware and software by working with respective Vendors and/ or Client teams. Lead and perform regular follow ups to bring back the services in stipulated time</w:t>
            </w: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br/>
              <w:t>• Raise request to reserve necessary environments for development, system testing, UAT testing and pre-production where available.</w:t>
            </w: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br/>
              <w:t>• Report any disruption of services by logging necessary ticket and informing concerned Client/ Vendor teams</w:t>
            </w: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br/>
              <w:t>• Lead the planning/management &amp; communication of downtimes to/for dependent platforms/technology/vendors</w:t>
            </w:r>
          </w:p>
        </w:tc>
      </w:tr>
      <w:tr w:rsidR="00D1599E" w:rsidRPr="00D1599E" w14:paraId="5081A57D" w14:textId="77777777" w:rsidTr="00C67E1E">
        <w:trPr>
          <w:trHeight w:val="2100"/>
        </w:trPr>
        <w:tc>
          <w:tcPr>
            <w:tcW w:w="21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5B9765" w14:textId="77777777" w:rsidR="00D1599E" w:rsidRPr="00D1599E" w:rsidRDefault="00D1599E" w:rsidP="00D1599E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6CBA733" w14:textId="77777777" w:rsidR="00D1599E" w:rsidRPr="00D1599E" w:rsidRDefault="00D1599E" w:rsidP="00D1599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Requirements</w:t>
            </w:r>
          </w:p>
        </w:tc>
        <w:tc>
          <w:tcPr>
            <w:tcW w:w="12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DDA417D" w14:textId="77777777" w:rsidR="00D1599E" w:rsidRPr="00D1599E" w:rsidRDefault="00D1599E" w:rsidP="00D1599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599E">
              <w:rPr>
                <w:rFonts w:ascii="Calibri" w:eastAsia="Arial" w:hAnsi="Calibri" w:cs="Arial"/>
                <w:color w:val="000000"/>
                <w:sz w:val="22"/>
                <w:szCs w:val="22"/>
              </w:rPr>
              <w:t>• Business (BRS) and functional requirements (FRS) of each AD/ SI project</w:t>
            </w:r>
          </w:p>
        </w:tc>
        <w:tc>
          <w:tcPr>
            <w:tcW w:w="1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0F6341" w14:textId="77777777" w:rsidR="00D1599E" w:rsidRPr="00D1599E" w:rsidRDefault="00D1599E" w:rsidP="00D1599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599E">
              <w:rPr>
                <w:rFonts w:ascii="Calibri" w:eastAsia="Arial" w:hAnsi="Calibri" w:cs="Arial"/>
                <w:color w:val="000000"/>
                <w:sz w:val="22"/>
                <w:szCs w:val="22"/>
              </w:rPr>
              <w:t>• Support BRS and FRS development/documentation and maintenance as per standard Client SDLC templates</w:t>
            </w:r>
            <w:r w:rsidRPr="00D1599E">
              <w:rPr>
                <w:rFonts w:ascii="Calibri" w:eastAsia="Arial" w:hAnsi="Calibri" w:cs="Arial"/>
                <w:color w:val="000000"/>
                <w:sz w:val="22"/>
                <w:szCs w:val="22"/>
              </w:rPr>
              <w:br/>
              <w:t>• Provide feedback and then provide approval prior to design initiation</w:t>
            </w:r>
          </w:p>
        </w:tc>
        <w:tc>
          <w:tcPr>
            <w:tcW w:w="1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E5F7E6C" w14:textId="77777777" w:rsidR="00D1599E" w:rsidRPr="00D1599E" w:rsidRDefault="00D1599E" w:rsidP="00D1599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599E">
              <w:rPr>
                <w:rFonts w:ascii="Calibri" w:eastAsia="Arial" w:hAnsi="Calibri" w:cs="Arial"/>
                <w:color w:val="000000"/>
                <w:sz w:val="22"/>
                <w:szCs w:val="22"/>
              </w:rPr>
              <w:t>• Lead BRS and FRS development and documentation.</w:t>
            </w:r>
            <w:r w:rsidRPr="00D1599E">
              <w:rPr>
                <w:rFonts w:ascii="Calibri" w:eastAsia="Arial" w:hAnsi="Calibri" w:cs="Arial"/>
                <w:color w:val="000000"/>
                <w:sz w:val="22"/>
                <w:szCs w:val="22"/>
              </w:rPr>
              <w:br/>
              <w:t xml:space="preserve">• Review and perform technical feasibility assessment of the requirements. </w:t>
            </w:r>
          </w:p>
        </w:tc>
      </w:tr>
      <w:tr w:rsidR="00D1599E" w:rsidRPr="00D1599E" w14:paraId="338C2ACB" w14:textId="77777777" w:rsidTr="00C67E1E">
        <w:trPr>
          <w:trHeight w:val="900"/>
        </w:trPr>
        <w:tc>
          <w:tcPr>
            <w:tcW w:w="217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0122A4" w14:textId="77777777" w:rsidR="00D1599E" w:rsidRPr="00D1599E" w:rsidRDefault="00D1599E" w:rsidP="00D1599E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746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9AD595" w14:textId="77777777" w:rsidR="00D1599E" w:rsidRPr="00D1599E" w:rsidRDefault="00D1599E" w:rsidP="00D1599E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Delivery Management</w:t>
            </w:r>
          </w:p>
        </w:tc>
        <w:tc>
          <w:tcPr>
            <w:tcW w:w="12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2006D1A" w14:textId="77777777" w:rsidR="00D1599E" w:rsidRPr="00D1599E" w:rsidRDefault="00D1599E" w:rsidP="00D1599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• Development of Project Schedule</w:t>
            </w:r>
          </w:p>
        </w:tc>
        <w:tc>
          <w:tcPr>
            <w:tcW w:w="1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5664C39" w14:textId="77777777" w:rsidR="00D1599E" w:rsidRPr="00D1599E" w:rsidRDefault="00D1599E" w:rsidP="00D1599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599E">
              <w:rPr>
                <w:rFonts w:ascii="Calibri" w:eastAsia="Arial" w:hAnsi="Calibri" w:cs="Arial"/>
                <w:color w:val="000000"/>
                <w:sz w:val="22"/>
                <w:szCs w:val="22"/>
              </w:rPr>
              <w:t>• Review the project schedule and provide approval</w:t>
            </w:r>
          </w:p>
        </w:tc>
        <w:tc>
          <w:tcPr>
            <w:tcW w:w="1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86EF03" w14:textId="77777777" w:rsidR="00D1599E" w:rsidRPr="00D1599E" w:rsidRDefault="00D1599E" w:rsidP="00D1599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599E">
              <w:rPr>
                <w:rFonts w:ascii="Calibri" w:eastAsia="Arial" w:hAnsi="Calibri" w:cs="Arial"/>
                <w:color w:val="000000"/>
                <w:sz w:val="22"/>
                <w:szCs w:val="22"/>
              </w:rPr>
              <w:t>• Develop and manage the project schedule defining key tasks, start/end dates, and dependencies</w:t>
            </w:r>
          </w:p>
        </w:tc>
      </w:tr>
      <w:tr w:rsidR="00D1599E" w:rsidRPr="00D1599E" w14:paraId="03DA5CE3" w14:textId="77777777" w:rsidTr="00C67E1E">
        <w:trPr>
          <w:trHeight w:val="900"/>
        </w:trPr>
        <w:tc>
          <w:tcPr>
            <w:tcW w:w="21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3528C62" w14:textId="77777777" w:rsidR="00D1599E" w:rsidRPr="00D1599E" w:rsidRDefault="00D1599E" w:rsidP="00D1599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746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0E04EE3" w14:textId="77777777" w:rsidR="00D1599E" w:rsidRPr="00D1599E" w:rsidRDefault="00D1599E" w:rsidP="00D1599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2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83F38A7" w14:textId="77777777" w:rsidR="00D1599E" w:rsidRPr="00D1599E" w:rsidRDefault="00D1599E" w:rsidP="00D1599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• Project execution against schedule </w:t>
            </w:r>
          </w:p>
        </w:tc>
        <w:tc>
          <w:tcPr>
            <w:tcW w:w="1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C6D1E82" w14:textId="77777777" w:rsidR="00D1599E" w:rsidRPr="00D1599E" w:rsidRDefault="00D1599E" w:rsidP="00D1599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• Provide inputs and direction based on risks and options</w:t>
            </w: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br/>
              <w:t>• Approve the solution provided</w:t>
            </w:r>
          </w:p>
        </w:tc>
        <w:tc>
          <w:tcPr>
            <w:tcW w:w="1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13831C7" w14:textId="77777777" w:rsidR="00D1599E" w:rsidRPr="00D1599E" w:rsidRDefault="00D1599E" w:rsidP="00D1599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• Communicate risks, issues, dependencies &amp; potential impact and provide remediation solutions</w:t>
            </w:r>
          </w:p>
        </w:tc>
      </w:tr>
      <w:tr w:rsidR="00D1599E" w:rsidRPr="00D1599E" w14:paraId="53AF8256" w14:textId="77777777" w:rsidTr="00C67E1E">
        <w:trPr>
          <w:trHeight w:val="900"/>
        </w:trPr>
        <w:tc>
          <w:tcPr>
            <w:tcW w:w="21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2A2FC7" w14:textId="77777777" w:rsidR="00D1599E" w:rsidRPr="00D1599E" w:rsidRDefault="00D1599E" w:rsidP="00D1599E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77D1CA" w14:textId="77777777" w:rsidR="00D1599E" w:rsidRPr="00D1599E" w:rsidRDefault="00D1599E" w:rsidP="00D1599E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Design </w:t>
            </w:r>
          </w:p>
        </w:tc>
        <w:tc>
          <w:tcPr>
            <w:tcW w:w="12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BB80CD3" w14:textId="77777777" w:rsidR="00D1599E" w:rsidRPr="00D1599E" w:rsidRDefault="00D1599E" w:rsidP="00D1599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• Technical design of the application development project </w:t>
            </w:r>
          </w:p>
        </w:tc>
        <w:tc>
          <w:tcPr>
            <w:tcW w:w="1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ED0B758" w14:textId="77777777" w:rsidR="00D1599E" w:rsidRPr="00D1599E" w:rsidRDefault="00D1599E" w:rsidP="00D1599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• Review and provide approval</w:t>
            </w:r>
          </w:p>
        </w:tc>
        <w:tc>
          <w:tcPr>
            <w:tcW w:w="1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81689C1" w14:textId="77777777" w:rsidR="00D1599E" w:rsidRPr="00D1599E" w:rsidRDefault="00D1599E" w:rsidP="00D1599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• Lead/Create/Modify the System Design Specification documents using the standard Client SDLC templates </w:t>
            </w:r>
          </w:p>
        </w:tc>
      </w:tr>
      <w:tr w:rsidR="00D1599E" w:rsidRPr="00D1599E" w14:paraId="4F4F884F" w14:textId="77777777" w:rsidTr="00C67E1E">
        <w:trPr>
          <w:trHeight w:val="2400"/>
        </w:trPr>
        <w:tc>
          <w:tcPr>
            <w:tcW w:w="21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27F330" w14:textId="77777777" w:rsidR="00D1599E" w:rsidRPr="00D1599E" w:rsidRDefault="00D1599E" w:rsidP="00D1599E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lastRenderedPageBreak/>
              <w:t>9</w:t>
            </w: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A93907" w14:textId="77777777" w:rsidR="00D1599E" w:rsidRPr="00D1599E" w:rsidRDefault="00D1599E" w:rsidP="00D1599E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Development and Documentation</w:t>
            </w:r>
          </w:p>
        </w:tc>
        <w:tc>
          <w:tcPr>
            <w:tcW w:w="12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8FD8B0D" w14:textId="77777777" w:rsidR="00D1599E" w:rsidRPr="00D1599E" w:rsidRDefault="00D1599E" w:rsidP="00D1599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• Core Development/ Customization/ Configuration and Unit Testing</w:t>
            </w: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br/>
              <w:t>• Development of code migration and data conversion scripts</w:t>
            </w:r>
          </w:p>
        </w:tc>
        <w:tc>
          <w:tcPr>
            <w:tcW w:w="1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1CC2C77" w14:textId="77777777" w:rsidR="00D1599E" w:rsidRPr="00D1599E" w:rsidRDefault="00D1599E" w:rsidP="00D1599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D2BAA8" w14:textId="77777777" w:rsidR="00D1599E" w:rsidRPr="00D1599E" w:rsidRDefault="00D1599E" w:rsidP="00D1599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• Perform necessary code modification, core development, customization/ configuration of Custom Development and COTS software. Create/ modify SDLC documents using the standard Client SDLC templates</w:t>
            </w: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br/>
              <w:t>• Develop code and unit test. Provide high level scenarios for unit testing</w:t>
            </w:r>
          </w:p>
        </w:tc>
      </w:tr>
      <w:tr w:rsidR="00D1599E" w:rsidRPr="00D1599E" w14:paraId="75BF43E3" w14:textId="77777777" w:rsidTr="00C67E1E">
        <w:trPr>
          <w:trHeight w:val="2700"/>
        </w:trPr>
        <w:tc>
          <w:tcPr>
            <w:tcW w:w="217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2D3144" w14:textId="77777777" w:rsidR="00D1599E" w:rsidRPr="00D1599E" w:rsidRDefault="00D1599E" w:rsidP="00D1599E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746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C7CD21" w14:textId="77777777" w:rsidR="00D1599E" w:rsidRPr="00D1599E" w:rsidRDefault="00D1599E" w:rsidP="00D1599E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SIT</w:t>
            </w:r>
          </w:p>
        </w:tc>
        <w:tc>
          <w:tcPr>
            <w:tcW w:w="12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D153325" w14:textId="77777777" w:rsidR="00D1599E" w:rsidRPr="00D1599E" w:rsidRDefault="00D1599E" w:rsidP="00D1599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commentRangeStart w:id="321"/>
            <w:commentRangeStart w:id="322"/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• Development of Test plan &amp; test cases documentation</w:t>
            </w:r>
            <w:commentRangeEnd w:id="321"/>
            <w:r w:rsidR="00580ABE">
              <w:rPr>
                <w:rStyle w:val="CommentReference"/>
              </w:rPr>
              <w:commentReference w:id="321"/>
            </w:r>
            <w:commentRangeEnd w:id="322"/>
            <w:r w:rsidR="00124B79">
              <w:rPr>
                <w:rStyle w:val="CommentReference"/>
              </w:rPr>
              <w:commentReference w:id="322"/>
            </w:r>
          </w:p>
        </w:tc>
        <w:tc>
          <w:tcPr>
            <w:tcW w:w="1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157E936" w14:textId="77777777" w:rsidR="00D1599E" w:rsidRPr="00D1599E" w:rsidRDefault="00D1599E" w:rsidP="00D1599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49A7D21" w14:textId="77777777" w:rsidR="00D1599E" w:rsidRPr="00D1599E" w:rsidRDefault="00D1599E" w:rsidP="00D1599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• Prepare test documentation for alignment with requirements. Ensure defects are recorded and tracked with planned resolution dates and solution options</w:t>
            </w: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br/>
              <w:t>• Ensure testing deliverables are completed as required. Track all defects and provide planned target dates to correct defects</w:t>
            </w:r>
          </w:p>
        </w:tc>
      </w:tr>
      <w:tr w:rsidR="00D1599E" w:rsidRPr="00D1599E" w14:paraId="127B275E" w14:textId="77777777" w:rsidTr="00C67E1E">
        <w:trPr>
          <w:trHeight w:val="1500"/>
        </w:trPr>
        <w:tc>
          <w:tcPr>
            <w:tcW w:w="21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59C40B1" w14:textId="77777777" w:rsidR="00D1599E" w:rsidRPr="00D1599E" w:rsidRDefault="00D1599E" w:rsidP="00D1599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746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66AAF6E" w14:textId="77777777" w:rsidR="00D1599E" w:rsidRPr="00D1599E" w:rsidRDefault="00D1599E" w:rsidP="00D1599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2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5D8BC5F" w14:textId="77777777" w:rsidR="00D1599E" w:rsidRPr="00D1599E" w:rsidRDefault="00D1599E" w:rsidP="00D1599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• Testing Execution</w:t>
            </w:r>
          </w:p>
        </w:tc>
        <w:tc>
          <w:tcPr>
            <w:tcW w:w="1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6BF3ED6" w14:textId="77777777" w:rsidR="00D1599E" w:rsidRPr="00D1599E" w:rsidRDefault="00D1599E" w:rsidP="00D1599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• Review SIT report and provide approval for UAT start</w:t>
            </w:r>
          </w:p>
        </w:tc>
        <w:tc>
          <w:tcPr>
            <w:tcW w:w="1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DA65AA" w14:textId="77777777" w:rsidR="00D1599E" w:rsidRPr="00D1599E" w:rsidRDefault="00D1599E" w:rsidP="00D1599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• Execute the SIT test scripts and report on defects. Track all defects and provide planned target dates to correct defects. </w:t>
            </w: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br/>
              <w:t xml:space="preserve">• Provide defect analysis and resolution within the project timeline </w:t>
            </w:r>
          </w:p>
        </w:tc>
      </w:tr>
      <w:tr w:rsidR="00D1599E" w:rsidRPr="00D1599E" w14:paraId="52AC1301" w14:textId="77777777" w:rsidTr="00C67E1E">
        <w:trPr>
          <w:trHeight w:val="1200"/>
        </w:trPr>
        <w:tc>
          <w:tcPr>
            <w:tcW w:w="217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A1F740" w14:textId="77777777" w:rsidR="00D1599E" w:rsidRPr="00D1599E" w:rsidRDefault="00D1599E" w:rsidP="00D1599E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7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970B44" w14:textId="77777777" w:rsidR="00D1599E" w:rsidRPr="00D1599E" w:rsidRDefault="00D1599E" w:rsidP="00D1599E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UAT</w:t>
            </w:r>
          </w:p>
        </w:tc>
        <w:tc>
          <w:tcPr>
            <w:tcW w:w="12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E9838AC" w14:textId="77777777" w:rsidR="00D1599E" w:rsidRPr="00D1599E" w:rsidRDefault="00D1599E" w:rsidP="00D1599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commentRangeStart w:id="323"/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• User Acceptance Test of the project</w:t>
            </w:r>
            <w:commentRangeEnd w:id="323"/>
            <w:r w:rsidR="006B6D82">
              <w:rPr>
                <w:rStyle w:val="CommentReference"/>
              </w:rPr>
              <w:commentReference w:id="323"/>
            </w:r>
          </w:p>
        </w:tc>
        <w:tc>
          <w:tcPr>
            <w:tcW w:w="1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C2F9D2" w14:textId="77777777" w:rsidR="00D1599E" w:rsidRPr="00D1599E" w:rsidRDefault="00D1599E" w:rsidP="00D1599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• Build &amp; execute UAT test cases and test scripts </w:t>
            </w: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br/>
              <w:t>• Provide sign off of UAT</w:t>
            </w: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br/>
              <w:t xml:space="preserve">• Identify and log defects </w:t>
            </w:r>
          </w:p>
        </w:tc>
        <w:tc>
          <w:tcPr>
            <w:tcW w:w="1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2F6D73E" w14:textId="77777777" w:rsidR="00D1599E" w:rsidRPr="00D1599E" w:rsidRDefault="00D1599E" w:rsidP="00D1599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• Resolve all the defects identified during UAT and provide resolution</w:t>
            </w:r>
          </w:p>
        </w:tc>
      </w:tr>
      <w:tr w:rsidR="00D1599E" w:rsidRPr="00D1599E" w14:paraId="7AA0FCEE" w14:textId="77777777" w:rsidTr="00C67E1E">
        <w:trPr>
          <w:trHeight w:val="900"/>
        </w:trPr>
        <w:tc>
          <w:tcPr>
            <w:tcW w:w="217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61F106" w14:textId="77777777" w:rsidR="00D1599E" w:rsidRPr="00D1599E" w:rsidRDefault="00D1599E" w:rsidP="00D1599E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746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682D9F" w14:textId="77777777" w:rsidR="00D1599E" w:rsidRPr="00D1599E" w:rsidRDefault="00D1599E" w:rsidP="00D1599E">
            <w:pPr>
              <w:spacing w:before="0"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Deployment</w:t>
            </w:r>
          </w:p>
        </w:tc>
        <w:tc>
          <w:tcPr>
            <w:tcW w:w="12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DAB20AC" w14:textId="77777777" w:rsidR="00D1599E" w:rsidRPr="00D1599E" w:rsidRDefault="00D1599E" w:rsidP="00D1599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• Deployment Planning</w:t>
            </w:r>
          </w:p>
        </w:tc>
        <w:tc>
          <w:tcPr>
            <w:tcW w:w="1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91166B0" w14:textId="77777777" w:rsidR="00D1599E" w:rsidRPr="00D1599E" w:rsidRDefault="00D1599E" w:rsidP="00D1599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• Create and manage release plan</w:t>
            </w:r>
          </w:p>
        </w:tc>
        <w:tc>
          <w:tcPr>
            <w:tcW w:w="1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B9D3FB0" w14:textId="78F751E2" w:rsidR="00D1599E" w:rsidRPr="00D1599E" w:rsidRDefault="00D1599E" w:rsidP="00D1599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• Identify</w:t>
            </w:r>
            <w:r w:rsidR="00C67E1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 xml:space="preserve"> key tasks required for </w:t>
            </w: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deployment and confirm inclusion in overall release plan</w:t>
            </w:r>
          </w:p>
        </w:tc>
      </w:tr>
      <w:tr w:rsidR="00D1599E" w:rsidRPr="00D1599E" w14:paraId="45815D67" w14:textId="77777777" w:rsidTr="00C67E1E">
        <w:trPr>
          <w:trHeight w:val="600"/>
        </w:trPr>
        <w:tc>
          <w:tcPr>
            <w:tcW w:w="217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D1426EF" w14:textId="77777777" w:rsidR="00D1599E" w:rsidRPr="00D1599E" w:rsidRDefault="00D1599E" w:rsidP="00D1599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746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92644A9" w14:textId="77777777" w:rsidR="00D1599E" w:rsidRPr="00D1599E" w:rsidRDefault="00D1599E" w:rsidP="00D1599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2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C24FD2F" w14:textId="77777777" w:rsidR="00D1599E" w:rsidRPr="00D1599E" w:rsidRDefault="00D1599E" w:rsidP="00D1599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• Deployment Verification</w:t>
            </w:r>
          </w:p>
        </w:tc>
        <w:tc>
          <w:tcPr>
            <w:tcW w:w="131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11BC3B" w14:textId="77777777" w:rsidR="00D1599E" w:rsidRPr="00D1599E" w:rsidRDefault="00D1599E" w:rsidP="00D1599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44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D6EFA34" w14:textId="77777777" w:rsidR="00D1599E" w:rsidRPr="00D1599E" w:rsidRDefault="00D1599E" w:rsidP="00D1599E">
            <w:pPr>
              <w:spacing w:before="0"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</w:pPr>
            <w:r w:rsidRPr="00D1599E">
              <w:rPr>
                <w:rFonts w:ascii="Calibri" w:eastAsia="Times New Roman" w:hAnsi="Calibri" w:cs="Calibri"/>
                <w:color w:val="000000"/>
                <w:sz w:val="22"/>
                <w:szCs w:val="22"/>
              </w:rPr>
              <w:t>• Verification of deployment and business smoke test</w:t>
            </w:r>
          </w:p>
        </w:tc>
      </w:tr>
    </w:tbl>
    <w:p w14:paraId="2AFCE5E6" w14:textId="77777777" w:rsidR="00763394" w:rsidRDefault="00763394" w:rsidP="005D7DDE">
      <w:pPr>
        <w:pStyle w:val="NormalBold"/>
      </w:pPr>
      <w:bookmarkStart w:id="324" w:name="_Toc516070685"/>
    </w:p>
    <w:p w14:paraId="4F6F4B55" w14:textId="77777777" w:rsidR="00763394" w:rsidRDefault="00763394">
      <w:pPr>
        <w:spacing w:before="0" w:after="160" w:line="259" w:lineRule="auto"/>
        <w:rPr>
          <w:b/>
          <w:color w:val="000000" w:themeColor="text1"/>
          <w:sz w:val="22"/>
          <w:szCs w:val="24"/>
        </w:rPr>
      </w:pPr>
      <w:r>
        <w:br w:type="page"/>
      </w:r>
    </w:p>
    <w:p w14:paraId="4DE5E19C" w14:textId="430C719C" w:rsidR="009D429F" w:rsidRPr="0050615B" w:rsidRDefault="000D0433" w:rsidP="00165C63">
      <w:pPr>
        <w:pStyle w:val="Heading2"/>
      </w:pPr>
      <w:bookmarkStart w:id="325" w:name="_Hlk519158947"/>
      <w:r>
        <w:lastRenderedPageBreak/>
        <w:t>Responsibility Matrix</w:t>
      </w:r>
      <w:bookmarkEnd w:id="324"/>
    </w:p>
    <w:p w14:paraId="070D0873" w14:textId="64745FB8" w:rsidR="009D429F" w:rsidRDefault="009D429F" w:rsidP="00F86854">
      <w:pPr>
        <w:jc w:val="both"/>
        <w:rPr>
          <w:rFonts w:cs="Arial"/>
        </w:rPr>
      </w:pPr>
      <w:r>
        <w:rPr>
          <w:rFonts w:cs="Arial"/>
        </w:rPr>
        <w:t xml:space="preserve">Below is the table covering </w:t>
      </w:r>
      <w:r w:rsidR="000D0433">
        <w:rPr>
          <w:rFonts w:cs="Arial"/>
        </w:rPr>
        <w:t>Responsibility</w:t>
      </w:r>
      <w:r>
        <w:rPr>
          <w:rFonts w:cs="Arial"/>
        </w:rPr>
        <w:t xml:space="preserve"> Mat</w:t>
      </w:r>
      <w:r w:rsidR="000D0433">
        <w:rPr>
          <w:rFonts w:cs="Arial"/>
        </w:rPr>
        <w:t>rix for Application Development.</w:t>
      </w:r>
    </w:p>
    <w:tbl>
      <w:tblPr>
        <w:tblW w:w="7440" w:type="dxa"/>
        <w:tblLook w:val="04A0" w:firstRow="1" w:lastRow="0" w:firstColumn="1" w:lastColumn="0" w:noHBand="0" w:noVBand="1"/>
      </w:tblPr>
      <w:tblGrid>
        <w:gridCol w:w="1980"/>
        <w:gridCol w:w="1720"/>
        <w:gridCol w:w="1620"/>
        <w:gridCol w:w="2120"/>
      </w:tblGrid>
      <w:tr w:rsidR="00532802" w:rsidRPr="00532802" w14:paraId="794E62E7" w14:textId="77777777" w:rsidTr="00532802">
        <w:trPr>
          <w:trHeight w:val="525"/>
        </w:trPr>
        <w:tc>
          <w:tcPr>
            <w:tcW w:w="19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2F5496"/>
            <w:vAlign w:val="center"/>
            <w:hideMark/>
          </w:tcPr>
          <w:p w14:paraId="1556209F" w14:textId="77777777" w:rsidR="00532802" w:rsidRPr="00532802" w:rsidRDefault="00532802" w:rsidP="00532802">
            <w:pPr>
              <w:spacing w:before="0" w:after="0" w:line="240" w:lineRule="auto"/>
              <w:jc w:val="both"/>
              <w:rPr>
                <w:rFonts w:eastAsia="Times New Roman" w:cs="Arial"/>
                <w:b/>
                <w:bCs/>
                <w:color w:val="FFFFFF"/>
              </w:rPr>
            </w:pPr>
            <w:r w:rsidRPr="00532802">
              <w:rPr>
                <w:rFonts w:eastAsia="Times New Roman" w:cs="Arial"/>
                <w:b/>
                <w:bCs/>
                <w:color w:val="FFFFFF"/>
              </w:rPr>
              <w:t>Application Development</w:t>
            </w:r>
          </w:p>
        </w:tc>
        <w:tc>
          <w:tcPr>
            <w:tcW w:w="17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2F5496"/>
            <w:vAlign w:val="center"/>
            <w:hideMark/>
          </w:tcPr>
          <w:p w14:paraId="242E1F86" w14:textId="77777777" w:rsidR="00532802" w:rsidRPr="00532802" w:rsidRDefault="00532802" w:rsidP="00532802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FFFFFF"/>
              </w:rPr>
            </w:pPr>
            <w:r w:rsidRPr="00532802">
              <w:rPr>
                <w:rFonts w:eastAsia="Times New Roman" w:cs="Arial"/>
                <w:b/>
                <w:bCs/>
                <w:color w:val="FFFFFF"/>
              </w:rPr>
              <w:t>Accenture</w:t>
            </w:r>
          </w:p>
        </w:tc>
        <w:tc>
          <w:tcPr>
            <w:tcW w:w="16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2F5496"/>
            <w:vAlign w:val="center"/>
            <w:hideMark/>
          </w:tcPr>
          <w:p w14:paraId="187C0E28" w14:textId="77777777" w:rsidR="00532802" w:rsidRPr="00532802" w:rsidRDefault="00532802" w:rsidP="00532802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FFFFFF"/>
              </w:rPr>
            </w:pPr>
            <w:r w:rsidRPr="00532802">
              <w:rPr>
                <w:rFonts w:eastAsia="Times New Roman" w:cs="Arial"/>
                <w:b/>
                <w:bCs/>
                <w:color w:val="FFFFFF"/>
              </w:rPr>
              <w:t>EBEX</w:t>
            </w:r>
          </w:p>
        </w:tc>
        <w:tc>
          <w:tcPr>
            <w:tcW w:w="21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2F5496"/>
            <w:vAlign w:val="center"/>
            <w:hideMark/>
          </w:tcPr>
          <w:p w14:paraId="6A37CA07" w14:textId="77777777" w:rsidR="00532802" w:rsidRPr="00532802" w:rsidRDefault="00532802" w:rsidP="00532802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FFFFFF"/>
              </w:rPr>
            </w:pPr>
            <w:r w:rsidRPr="00532802">
              <w:rPr>
                <w:rFonts w:eastAsia="Times New Roman" w:cs="Arial"/>
                <w:b/>
                <w:bCs/>
                <w:color w:val="FFFFFF"/>
              </w:rPr>
              <w:t>ESSEL GROUP ENTITIES</w:t>
            </w:r>
          </w:p>
        </w:tc>
      </w:tr>
      <w:tr w:rsidR="00532802" w:rsidRPr="00532802" w14:paraId="2D8E1D4C" w14:textId="77777777" w:rsidTr="00532802">
        <w:trPr>
          <w:trHeight w:val="510"/>
        </w:trPr>
        <w:tc>
          <w:tcPr>
            <w:tcW w:w="53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9E2F3"/>
            <w:vAlign w:val="center"/>
            <w:hideMark/>
          </w:tcPr>
          <w:p w14:paraId="4F353B7E" w14:textId="77777777" w:rsidR="00532802" w:rsidRPr="00532802" w:rsidRDefault="00532802" w:rsidP="00532802">
            <w:pPr>
              <w:spacing w:before="0" w:after="0" w:line="240" w:lineRule="auto"/>
              <w:rPr>
                <w:rFonts w:eastAsia="Times New Roman" w:cs="Arial"/>
                <w:b/>
                <w:bCs/>
                <w:color w:val="000000"/>
              </w:rPr>
            </w:pPr>
            <w:r w:rsidRPr="00532802">
              <w:rPr>
                <w:rFonts w:eastAsia="Times New Roman" w:cs="Arial"/>
                <w:b/>
                <w:bCs/>
                <w:color w:val="000000"/>
              </w:rPr>
              <w:t>Demand and Capacity Management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E2F3"/>
            <w:vAlign w:val="center"/>
            <w:hideMark/>
          </w:tcPr>
          <w:p w14:paraId="4838291D" w14:textId="77777777" w:rsidR="00532802" w:rsidRPr="00532802" w:rsidRDefault="00532802" w:rsidP="00532802">
            <w:pPr>
              <w:spacing w:before="0" w:after="0" w:line="240" w:lineRule="auto"/>
              <w:rPr>
                <w:rFonts w:eastAsia="Times New Roman" w:cs="Arial"/>
                <w:b/>
                <w:bCs/>
                <w:color w:val="008080"/>
                <w:u w:val="single"/>
              </w:rPr>
            </w:pPr>
            <w:r w:rsidRPr="00532802">
              <w:rPr>
                <w:rFonts w:eastAsia="Times New Roman" w:cs="Arial"/>
                <w:b/>
                <w:bCs/>
                <w:color w:val="008080"/>
                <w:u w:val="single"/>
              </w:rPr>
              <w:t> </w:t>
            </w:r>
          </w:p>
        </w:tc>
      </w:tr>
      <w:tr w:rsidR="00532802" w:rsidRPr="00532802" w14:paraId="7DE0BE7C" w14:textId="77777777" w:rsidTr="00532802">
        <w:trPr>
          <w:trHeight w:val="315"/>
        </w:trPr>
        <w:tc>
          <w:tcPr>
            <w:tcW w:w="19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06A555" w14:textId="77777777" w:rsidR="00532802" w:rsidRPr="00532802" w:rsidRDefault="00532802" w:rsidP="00532802">
            <w:pPr>
              <w:spacing w:before="0" w:after="0" w:line="240" w:lineRule="auto"/>
              <w:rPr>
                <w:rFonts w:eastAsia="Times New Roman" w:cs="Arial"/>
                <w:color w:val="000000"/>
              </w:rPr>
            </w:pPr>
            <w:r w:rsidRPr="00532802">
              <w:rPr>
                <w:rFonts w:eastAsia="Times New Roman" w:cs="Arial"/>
                <w:color w:val="000000"/>
              </w:rPr>
              <w:t>Raise Demand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01749C" w14:textId="77777777" w:rsidR="00532802" w:rsidRPr="00532802" w:rsidRDefault="00532802" w:rsidP="00532802">
            <w:pPr>
              <w:spacing w:before="0" w:after="0" w:line="240" w:lineRule="auto"/>
              <w:rPr>
                <w:rFonts w:eastAsia="Times New Roman" w:cs="Arial"/>
                <w:color w:val="000000"/>
              </w:rPr>
            </w:pPr>
            <w:r w:rsidRPr="00532802">
              <w:rPr>
                <w:rFonts w:eastAsia="Times New Roman" w:cs="Arial"/>
                <w:color w:val="000000"/>
              </w:rPr>
              <w:t> 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E3707F" w14:textId="77777777" w:rsidR="00532802" w:rsidRPr="00532802" w:rsidRDefault="00532802" w:rsidP="00532802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</w:rPr>
            </w:pPr>
            <w:r w:rsidRPr="00532802">
              <w:rPr>
                <w:rFonts w:eastAsia="Times New Roman" w:cs="Arial"/>
                <w:color w:val="000000"/>
              </w:rPr>
              <w:t> 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5F7A3A" w14:textId="77777777" w:rsidR="00532802" w:rsidRPr="00532802" w:rsidRDefault="00532802" w:rsidP="00532802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</w:rPr>
            </w:pPr>
            <w:r w:rsidRPr="00532802">
              <w:rPr>
                <w:rFonts w:eastAsia="Times New Roman" w:cs="Arial"/>
                <w:color w:val="000000"/>
              </w:rPr>
              <w:t xml:space="preserve">X </w:t>
            </w:r>
          </w:p>
        </w:tc>
      </w:tr>
      <w:tr w:rsidR="00532802" w:rsidRPr="00532802" w14:paraId="05F378B3" w14:textId="77777777" w:rsidTr="00532802">
        <w:trPr>
          <w:trHeight w:val="315"/>
        </w:trPr>
        <w:tc>
          <w:tcPr>
            <w:tcW w:w="19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F89CD3" w14:textId="77777777" w:rsidR="00532802" w:rsidRPr="00532802" w:rsidRDefault="00532802" w:rsidP="00532802">
            <w:pPr>
              <w:spacing w:before="0" w:after="0" w:line="240" w:lineRule="auto"/>
              <w:rPr>
                <w:rFonts w:eastAsia="Times New Roman" w:cs="Arial"/>
                <w:color w:val="000000"/>
              </w:rPr>
            </w:pPr>
            <w:r w:rsidRPr="00532802">
              <w:rPr>
                <w:rFonts w:eastAsia="Times New Roman" w:cs="Arial"/>
                <w:color w:val="000000"/>
              </w:rPr>
              <w:t>Prioritize Demand</w:t>
            </w:r>
            <w:r w:rsidRPr="00532802">
              <w:rPr>
                <w:rFonts w:eastAsia="Times New Roman" w:cs="Arial"/>
                <w:color w:val="000000"/>
                <w:sz w:val="16"/>
                <w:szCs w:val="16"/>
              </w:rPr>
              <w:t> 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A51535" w14:textId="77777777" w:rsidR="00532802" w:rsidRPr="00532802" w:rsidRDefault="00532802" w:rsidP="00532802">
            <w:pPr>
              <w:spacing w:before="0" w:after="0" w:line="240" w:lineRule="auto"/>
              <w:rPr>
                <w:rFonts w:eastAsia="Times New Roman" w:cs="Arial"/>
                <w:color w:val="008080"/>
                <w:u w:val="single"/>
              </w:rPr>
            </w:pPr>
            <w:r w:rsidRPr="00532802">
              <w:rPr>
                <w:rFonts w:eastAsia="Times New Roman" w:cs="Arial"/>
                <w:color w:val="008080"/>
                <w:u w:val="single"/>
              </w:rPr>
              <w:t> 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2B61D4" w14:textId="77777777" w:rsidR="00532802" w:rsidRPr="00532802" w:rsidRDefault="00532802" w:rsidP="00532802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</w:rPr>
            </w:pPr>
            <w:r w:rsidRPr="00532802">
              <w:rPr>
                <w:rFonts w:eastAsia="Times New Roman" w:cs="Arial"/>
                <w:color w:val="000000"/>
              </w:rPr>
              <w:t xml:space="preserve">X 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54D81C" w14:textId="77777777" w:rsidR="00532802" w:rsidRPr="00532802" w:rsidRDefault="00532802" w:rsidP="00532802">
            <w:pPr>
              <w:spacing w:before="0" w:after="0" w:line="240" w:lineRule="auto"/>
              <w:rPr>
                <w:rFonts w:eastAsia="Times New Roman" w:cs="Arial"/>
                <w:color w:val="008080"/>
                <w:u w:val="single"/>
              </w:rPr>
            </w:pPr>
            <w:r w:rsidRPr="00532802">
              <w:rPr>
                <w:rFonts w:eastAsia="Times New Roman" w:cs="Arial"/>
                <w:color w:val="008080"/>
                <w:u w:val="single"/>
              </w:rPr>
              <w:t> </w:t>
            </w:r>
          </w:p>
        </w:tc>
      </w:tr>
      <w:tr w:rsidR="00532802" w:rsidRPr="00532802" w14:paraId="7D77E8E8" w14:textId="77777777" w:rsidTr="00532802">
        <w:trPr>
          <w:trHeight w:val="315"/>
        </w:trPr>
        <w:tc>
          <w:tcPr>
            <w:tcW w:w="19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6A2C4A" w14:textId="77777777" w:rsidR="00532802" w:rsidRPr="00532802" w:rsidRDefault="00532802" w:rsidP="00532802">
            <w:pPr>
              <w:spacing w:before="0" w:after="0" w:line="240" w:lineRule="auto"/>
              <w:rPr>
                <w:rFonts w:eastAsia="Times New Roman" w:cs="Arial"/>
                <w:color w:val="000000"/>
              </w:rPr>
            </w:pPr>
            <w:r w:rsidRPr="00532802">
              <w:rPr>
                <w:rFonts w:eastAsia="Times New Roman" w:cs="Arial"/>
                <w:color w:val="000000"/>
              </w:rPr>
              <w:t>Demand Estimation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31F4BD" w14:textId="77777777" w:rsidR="00532802" w:rsidRPr="00532802" w:rsidRDefault="00532802" w:rsidP="00532802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</w:rPr>
            </w:pPr>
            <w:r w:rsidRPr="00532802">
              <w:rPr>
                <w:rFonts w:eastAsia="Times New Roman" w:cs="Arial"/>
                <w:color w:val="000000"/>
              </w:rPr>
              <w:t xml:space="preserve">X 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86D90B" w14:textId="77777777" w:rsidR="00532802" w:rsidRPr="00532802" w:rsidRDefault="00532802" w:rsidP="00532802">
            <w:pPr>
              <w:spacing w:before="0" w:after="0" w:line="240" w:lineRule="auto"/>
              <w:rPr>
                <w:rFonts w:eastAsia="Times New Roman" w:cs="Arial"/>
                <w:color w:val="000000"/>
              </w:rPr>
            </w:pPr>
            <w:r w:rsidRPr="00532802">
              <w:rPr>
                <w:rFonts w:eastAsia="Times New Roman" w:cs="Arial"/>
                <w:color w:val="000000"/>
              </w:rPr>
              <w:t> 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41416D" w14:textId="77777777" w:rsidR="00532802" w:rsidRPr="00532802" w:rsidRDefault="00532802" w:rsidP="00532802">
            <w:pPr>
              <w:spacing w:before="0" w:after="0" w:line="240" w:lineRule="auto"/>
              <w:rPr>
                <w:rFonts w:eastAsia="Times New Roman" w:cs="Arial"/>
                <w:color w:val="008080"/>
                <w:u w:val="single"/>
              </w:rPr>
            </w:pPr>
            <w:r w:rsidRPr="00532802">
              <w:rPr>
                <w:rFonts w:eastAsia="Times New Roman" w:cs="Arial"/>
                <w:color w:val="008080"/>
                <w:u w:val="single"/>
              </w:rPr>
              <w:t> </w:t>
            </w:r>
          </w:p>
        </w:tc>
      </w:tr>
      <w:tr w:rsidR="00532802" w:rsidRPr="00532802" w14:paraId="5030D36F" w14:textId="77777777" w:rsidTr="00532802">
        <w:trPr>
          <w:trHeight w:val="525"/>
        </w:trPr>
        <w:tc>
          <w:tcPr>
            <w:tcW w:w="19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2F0536" w14:textId="77777777" w:rsidR="00532802" w:rsidRPr="00532802" w:rsidRDefault="00532802" w:rsidP="00532802">
            <w:pPr>
              <w:spacing w:before="0" w:after="0" w:line="240" w:lineRule="auto"/>
              <w:rPr>
                <w:rFonts w:eastAsia="Times New Roman" w:cs="Arial"/>
                <w:color w:val="000000"/>
              </w:rPr>
            </w:pPr>
            <w:r w:rsidRPr="00532802">
              <w:rPr>
                <w:rFonts w:eastAsia="Times New Roman" w:cs="Arial"/>
                <w:color w:val="000000"/>
              </w:rPr>
              <w:t>Assign capacity for the demand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E7EF6A" w14:textId="77777777" w:rsidR="00532802" w:rsidRPr="00532802" w:rsidRDefault="00532802" w:rsidP="00532802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</w:rPr>
            </w:pPr>
            <w:r w:rsidRPr="00532802">
              <w:rPr>
                <w:rFonts w:eastAsia="Times New Roman" w:cs="Arial"/>
                <w:color w:val="000000"/>
              </w:rPr>
              <w:t xml:space="preserve">X 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D886A9" w14:textId="77777777" w:rsidR="00532802" w:rsidRPr="00532802" w:rsidRDefault="00532802" w:rsidP="00532802">
            <w:pPr>
              <w:spacing w:before="0" w:after="0" w:line="240" w:lineRule="auto"/>
              <w:rPr>
                <w:rFonts w:eastAsia="Times New Roman" w:cs="Arial"/>
                <w:color w:val="000000"/>
              </w:rPr>
            </w:pPr>
            <w:r w:rsidRPr="00532802">
              <w:rPr>
                <w:rFonts w:eastAsia="Times New Roman" w:cs="Arial"/>
                <w:color w:val="000000"/>
              </w:rPr>
              <w:t> 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B2AA02" w14:textId="77777777" w:rsidR="00532802" w:rsidRPr="00532802" w:rsidRDefault="00532802" w:rsidP="00532802">
            <w:pPr>
              <w:spacing w:before="0" w:after="0" w:line="240" w:lineRule="auto"/>
              <w:rPr>
                <w:rFonts w:eastAsia="Times New Roman" w:cs="Arial"/>
                <w:color w:val="008080"/>
                <w:u w:val="single"/>
              </w:rPr>
            </w:pPr>
            <w:r w:rsidRPr="00532802">
              <w:rPr>
                <w:rFonts w:eastAsia="Times New Roman" w:cs="Arial"/>
                <w:color w:val="008080"/>
                <w:u w:val="single"/>
              </w:rPr>
              <w:t> </w:t>
            </w:r>
          </w:p>
        </w:tc>
      </w:tr>
      <w:tr w:rsidR="00532802" w:rsidRPr="00532802" w14:paraId="169C75AC" w14:textId="77777777" w:rsidTr="00532802">
        <w:trPr>
          <w:trHeight w:val="525"/>
        </w:trPr>
        <w:tc>
          <w:tcPr>
            <w:tcW w:w="19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2C38D0" w14:textId="77777777" w:rsidR="00532802" w:rsidRPr="00532802" w:rsidRDefault="00532802" w:rsidP="00532802">
            <w:pPr>
              <w:spacing w:before="0" w:after="0" w:line="240" w:lineRule="auto"/>
              <w:rPr>
                <w:rFonts w:eastAsia="Times New Roman" w:cs="Arial"/>
                <w:color w:val="000000"/>
              </w:rPr>
            </w:pPr>
            <w:r w:rsidRPr="00532802">
              <w:rPr>
                <w:rFonts w:eastAsia="Times New Roman" w:cs="Arial"/>
                <w:color w:val="000000"/>
              </w:rPr>
              <w:t>Monitor and progress reporting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8C8E8E" w14:textId="77777777" w:rsidR="00532802" w:rsidRPr="00532802" w:rsidRDefault="00532802" w:rsidP="00532802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</w:rPr>
            </w:pPr>
            <w:r w:rsidRPr="00532802">
              <w:rPr>
                <w:rFonts w:eastAsia="Times New Roman" w:cs="Arial"/>
                <w:color w:val="000000"/>
              </w:rPr>
              <w:t xml:space="preserve">X 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45B553" w14:textId="77777777" w:rsidR="00532802" w:rsidRPr="00532802" w:rsidRDefault="00532802" w:rsidP="00532802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</w:rPr>
            </w:pPr>
            <w:r w:rsidRPr="00532802">
              <w:rPr>
                <w:rFonts w:eastAsia="Times New Roman" w:cs="Arial"/>
                <w:color w:val="000000"/>
              </w:rPr>
              <w:t> 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4A25E3" w14:textId="77777777" w:rsidR="00532802" w:rsidRPr="00532802" w:rsidRDefault="00532802" w:rsidP="00532802">
            <w:pPr>
              <w:spacing w:before="0" w:after="0" w:line="240" w:lineRule="auto"/>
              <w:rPr>
                <w:rFonts w:eastAsia="Times New Roman" w:cs="Arial"/>
                <w:color w:val="008080"/>
                <w:u w:val="single"/>
              </w:rPr>
            </w:pPr>
            <w:r w:rsidRPr="00532802">
              <w:rPr>
                <w:rFonts w:eastAsia="Times New Roman" w:cs="Arial"/>
                <w:color w:val="008080"/>
                <w:u w:val="single"/>
              </w:rPr>
              <w:t> </w:t>
            </w:r>
          </w:p>
        </w:tc>
      </w:tr>
      <w:tr w:rsidR="00532802" w:rsidRPr="00532802" w14:paraId="716089D4" w14:textId="77777777" w:rsidTr="00532802">
        <w:trPr>
          <w:trHeight w:val="315"/>
        </w:trPr>
        <w:tc>
          <w:tcPr>
            <w:tcW w:w="5320" w:type="dxa"/>
            <w:gridSpan w:val="3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5DCE4"/>
            <w:vAlign w:val="center"/>
            <w:hideMark/>
          </w:tcPr>
          <w:p w14:paraId="0B5AF2DF" w14:textId="77777777" w:rsidR="00532802" w:rsidRPr="00532802" w:rsidRDefault="00532802" w:rsidP="00532802">
            <w:pPr>
              <w:spacing w:before="0" w:after="0" w:line="240" w:lineRule="auto"/>
              <w:rPr>
                <w:rFonts w:eastAsia="Times New Roman" w:cs="Arial"/>
                <w:b/>
                <w:bCs/>
                <w:color w:val="000000"/>
              </w:rPr>
            </w:pPr>
            <w:r w:rsidRPr="00532802">
              <w:rPr>
                <w:rFonts w:eastAsia="Times New Roman" w:cs="Arial"/>
                <w:b/>
                <w:bCs/>
                <w:color w:val="000000"/>
              </w:rPr>
              <w:t>DELIVERY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5DCE4"/>
            <w:vAlign w:val="center"/>
            <w:hideMark/>
          </w:tcPr>
          <w:p w14:paraId="3B240F02" w14:textId="77777777" w:rsidR="00532802" w:rsidRPr="00532802" w:rsidRDefault="00532802" w:rsidP="00532802">
            <w:pPr>
              <w:spacing w:before="0" w:after="0" w:line="240" w:lineRule="auto"/>
              <w:rPr>
                <w:rFonts w:eastAsia="Times New Roman" w:cs="Arial"/>
                <w:b/>
                <w:bCs/>
                <w:color w:val="008080"/>
                <w:u w:val="single"/>
              </w:rPr>
            </w:pPr>
            <w:r w:rsidRPr="00532802">
              <w:rPr>
                <w:rFonts w:eastAsia="Times New Roman" w:cs="Arial"/>
                <w:b/>
                <w:bCs/>
                <w:color w:val="008080"/>
                <w:u w:val="single"/>
              </w:rPr>
              <w:t> </w:t>
            </w:r>
          </w:p>
        </w:tc>
      </w:tr>
      <w:tr w:rsidR="00532802" w:rsidRPr="00532802" w14:paraId="123BB9E5" w14:textId="77777777" w:rsidTr="00532802">
        <w:trPr>
          <w:trHeight w:val="525"/>
        </w:trPr>
        <w:tc>
          <w:tcPr>
            <w:tcW w:w="19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947C82" w14:textId="77777777" w:rsidR="00532802" w:rsidRPr="00532802" w:rsidRDefault="00532802" w:rsidP="00532802">
            <w:pPr>
              <w:spacing w:before="0" w:after="0" w:line="240" w:lineRule="auto"/>
              <w:rPr>
                <w:rFonts w:eastAsia="Times New Roman" w:cs="Arial"/>
                <w:color w:val="000000"/>
              </w:rPr>
            </w:pPr>
            <w:r w:rsidRPr="00532802">
              <w:rPr>
                <w:rFonts w:eastAsia="Times New Roman" w:cs="Arial"/>
                <w:color w:val="000000"/>
              </w:rPr>
              <w:t>Requirement Gathering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794FAF" w14:textId="77777777" w:rsidR="00532802" w:rsidRPr="00532802" w:rsidRDefault="00532802" w:rsidP="00532802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</w:rPr>
            </w:pPr>
            <w:r w:rsidRPr="00532802">
              <w:rPr>
                <w:rFonts w:eastAsia="Times New Roman" w:cs="Arial"/>
                <w:color w:val="000000"/>
              </w:rPr>
              <w:t xml:space="preserve">X 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F2B8DA" w14:textId="77777777" w:rsidR="00532802" w:rsidRPr="00532802" w:rsidRDefault="00532802" w:rsidP="00532802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</w:rPr>
            </w:pPr>
            <w:r w:rsidRPr="00532802">
              <w:rPr>
                <w:rFonts w:eastAsia="Times New Roman" w:cs="Arial"/>
                <w:color w:val="000000"/>
              </w:rPr>
              <w:t> 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0AA5997" w14:textId="77777777" w:rsidR="00532802" w:rsidRPr="00532802" w:rsidRDefault="00532802" w:rsidP="00532802">
            <w:pPr>
              <w:spacing w:before="0" w:after="0" w:line="240" w:lineRule="auto"/>
              <w:rPr>
                <w:rFonts w:eastAsia="Times New Roman" w:cs="Arial"/>
                <w:color w:val="008080"/>
                <w:u w:val="single"/>
              </w:rPr>
            </w:pPr>
            <w:r w:rsidRPr="00532802">
              <w:rPr>
                <w:rFonts w:eastAsia="Times New Roman" w:cs="Arial"/>
                <w:color w:val="008080"/>
                <w:u w:val="single"/>
              </w:rPr>
              <w:t> </w:t>
            </w:r>
          </w:p>
        </w:tc>
      </w:tr>
      <w:tr w:rsidR="00532802" w:rsidRPr="00532802" w14:paraId="3BFFE705" w14:textId="77777777" w:rsidTr="00532802">
        <w:trPr>
          <w:trHeight w:val="525"/>
        </w:trPr>
        <w:tc>
          <w:tcPr>
            <w:tcW w:w="19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5736F9" w14:textId="77777777" w:rsidR="00532802" w:rsidRPr="00532802" w:rsidRDefault="00532802" w:rsidP="00532802">
            <w:pPr>
              <w:spacing w:before="0" w:after="0" w:line="240" w:lineRule="auto"/>
              <w:rPr>
                <w:rFonts w:eastAsia="Times New Roman" w:cs="Arial"/>
                <w:color w:val="000000"/>
              </w:rPr>
            </w:pPr>
            <w:r w:rsidRPr="00532802">
              <w:rPr>
                <w:rFonts w:eastAsia="Times New Roman" w:cs="Arial"/>
                <w:color w:val="000000"/>
              </w:rPr>
              <w:t>Requirements Sign Off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E4AB72" w14:textId="77777777" w:rsidR="00532802" w:rsidRPr="00532802" w:rsidRDefault="00532802" w:rsidP="00532802">
            <w:pPr>
              <w:spacing w:before="0" w:after="0" w:line="240" w:lineRule="auto"/>
              <w:rPr>
                <w:rFonts w:eastAsia="Times New Roman" w:cs="Arial"/>
                <w:color w:val="000000"/>
              </w:rPr>
            </w:pPr>
            <w:r w:rsidRPr="00532802">
              <w:rPr>
                <w:rFonts w:eastAsia="Times New Roman" w:cs="Arial"/>
                <w:color w:val="000000"/>
              </w:rPr>
              <w:t> 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922F13" w14:textId="77777777" w:rsidR="00532802" w:rsidRPr="00532802" w:rsidRDefault="00532802" w:rsidP="00532802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</w:rPr>
            </w:pPr>
            <w:r w:rsidRPr="00532802">
              <w:rPr>
                <w:rFonts w:eastAsia="Times New Roman" w:cs="Arial"/>
                <w:color w:val="000000"/>
              </w:rPr>
              <w:t xml:space="preserve">X 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24ACA5" w14:textId="77777777" w:rsidR="00532802" w:rsidRPr="00532802" w:rsidRDefault="00532802" w:rsidP="00532802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</w:rPr>
            </w:pPr>
            <w:r w:rsidRPr="00532802">
              <w:rPr>
                <w:rFonts w:eastAsia="Times New Roman" w:cs="Arial"/>
                <w:color w:val="000000"/>
              </w:rPr>
              <w:t xml:space="preserve">X </w:t>
            </w:r>
          </w:p>
        </w:tc>
      </w:tr>
      <w:tr w:rsidR="00532802" w:rsidRPr="00532802" w14:paraId="1DA34422" w14:textId="77777777" w:rsidTr="00532802">
        <w:trPr>
          <w:trHeight w:val="315"/>
        </w:trPr>
        <w:tc>
          <w:tcPr>
            <w:tcW w:w="19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4E83AE" w14:textId="77777777" w:rsidR="00532802" w:rsidRPr="00532802" w:rsidRDefault="00532802" w:rsidP="00532802">
            <w:pPr>
              <w:spacing w:before="0" w:after="0" w:line="240" w:lineRule="auto"/>
              <w:rPr>
                <w:rFonts w:eastAsia="Times New Roman" w:cs="Arial"/>
                <w:color w:val="000000"/>
              </w:rPr>
            </w:pPr>
            <w:r w:rsidRPr="00532802">
              <w:rPr>
                <w:rFonts w:eastAsia="Times New Roman" w:cs="Arial"/>
                <w:color w:val="000000"/>
              </w:rPr>
              <w:t xml:space="preserve">Solution Design 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1E9462" w14:textId="77777777" w:rsidR="00532802" w:rsidRPr="00532802" w:rsidRDefault="00532802" w:rsidP="00532802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</w:rPr>
            </w:pPr>
            <w:r w:rsidRPr="00532802">
              <w:rPr>
                <w:rFonts w:eastAsia="Times New Roman" w:cs="Arial"/>
                <w:color w:val="000000"/>
              </w:rPr>
              <w:t xml:space="preserve">X 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2F5C33" w14:textId="77777777" w:rsidR="00532802" w:rsidRPr="00532802" w:rsidRDefault="00532802" w:rsidP="00532802">
            <w:pPr>
              <w:spacing w:before="0" w:after="0" w:line="240" w:lineRule="auto"/>
              <w:rPr>
                <w:rFonts w:eastAsia="Times New Roman" w:cs="Arial"/>
                <w:color w:val="000000"/>
              </w:rPr>
            </w:pPr>
            <w:r w:rsidRPr="00532802">
              <w:rPr>
                <w:rFonts w:eastAsia="Times New Roman" w:cs="Arial"/>
                <w:color w:val="000000"/>
              </w:rPr>
              <w:t> 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F1003F" w14:textId="77777777" w:rsidR="00532802" w:rsidRPr="00532802" w:rsidRDefault="00532802" w:rsidP="00532802">
            <w:pPr>
              <w:spacing w:before="0" w:after="0" w:line="240" w:lineRule="auto"/>
              <w:rPr>
                <w:rFonts w:eastAsia="Times New Roman" w:cs="Arial"/>
                <w:color w:val="008080"/>
                <w:u w:val="single"/>
              </w:rPr>
            </w:pPr>
            <w:r w:rsidRPr="00532802">
              <w:rPr>
                <w:rFonts w:eastAsia="Times New Roman" w:cs="Arial"/>
                <w:color w:val="008080"/>
                <w:u w:val="single"/>
              </w:rPr>
              <w:t> </w:t>
            </w:r>
          </w:p>
        </w:tc>
      </w:tr>
      <w:tr w:rsidR="00532802" w:rsidRPr="00532802" w14:paraId="59ADBB6F" w14:textId="77777777" w:rsidTr="00532802">
        <w:trPr>
          <w:trHeight w:val="525"/>
        </w:trPr>
        <w:tc>
          <w:tcPr>
            <w:tcW w:w="19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799EA0" w14:textId="77777777" w:rsidR="00532802" w:rsidRPr="00532802" w:rsidRDefault="00532802" w:rsidP="00532802">
            <w:pPr>
              <w:spacing w:before="0" w:after="0" w:line="240" w:lineRule="auto"/>
              <w:rPr>
                <w:rFonts w:eastAsia="Times New Roman" w:cs="Arial"/>
                <w:color w:val="000000"/>
              </w:rPr>
            </w:pPr>
            <w:r w:rsidRPr="00532802">
              <w:rPr>
                <w:rFonts w:eastAsia="Times New Roman" w:cs="Arial"/>
                <w:color w:val="000000"/>
              </w:rPr>
              <w:t>Solution Design Sign Off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C72489" w14:textId="77777777" w:rsidR="00532802" w:rsidRPr="00532802" w:rsidRDefault="00532802" w:rsidP="00532802">
            <w:pPr>
              <w:spacing w:before="0" w:after="0" w:line="240" w:lineRule="auto"/>
              <w:rPr>
                <w:rFonts w:eastAsia="Times New Roman" w:cs="Arial"/>
                <w:color w:val="000000"/>
              </w:rPr>
            </w:pPr>
            <w:r w:rsidRPr="00532802">
              <w:rPr>
                <w:rFonts w:eastAsia="Times New Roman" w:cs="Arial"/>
                <w:color w:val="000000"/>
              </w:rPr>
              <w:t> 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D16F64" w14:textId="77777777" w:rsidR="00532802" w:rsidRPr="00532802" w:rsidRDefault="00532802" w:rsidP="00532802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</w:rPr>
            </w:pPr>
            <w:r w:rsidRPr="00532802">
              <w:rPr>
                <w:rFonts w:eastAsia="Times New Roman" w:cs="Arial"/>
                <w:color w:val="000000"/>
              </w:rPr>
              <w:t xml:space="preserve">X 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AB1E13" w14:textId="77777777" w:rsidR="00532802" w:rsidRPr="00532802" w:rsidRDefault="00532802" w:rsidP="00532802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</w:rPr>
            </w:pPr>
            <w:r w:rsidRPr="00532802">
              <w:rPr>
                <w:rFonts w:eastAsia="Times New Roman" w:cs="Arial"/>
                <w:color w:val="000000"/>
              </w:rPr>
              <w:t xml:space="preserve">X </w:t>
            </w:r>
          </w:p>
        </w:tc>
      </w:tr>
      <w:tr w:rsidR="00532802" w:rsidRPr="00532802" w14:paraId="5F54E6BC" w14:textId="77777777" w:rsidTr="00532802">
        <w:trPr>
          <w:trHeight w:val="315"/>
        </w:trPr>
        <w:tc>
          <w:tcPr>
            <w:tcW w:w="19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FC66D0" w14:textId="77777777" w:rsidR="00532802" w:rsidRPr="00532802" w:rsidRDefault="00532802" w:rsidP="00532802">
            <w:pPr>
              <w:spacing w:before="0" w:after="0" w:line="240" w:lineRule="auto"/>
              <w:rPr>
                <w:rFonts w:eastAsia="Times New Roman" w:cs="Arial"/>
                <w:color w:val="000000"/>
              </w:rPr>
            </w:pPr>
            <w:r w:rsidRPr="00532802">
              <w:rPr>
                <w:rFonts w:eastAsia="Times New Roman" w:cs="Arial"/>
                <w:color w:val="000000"/>
              </w:rPr>
              <w:t>Project Plan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01436F" w14:textId="77777777" w:rsidR="00532802" w:rsidRPr="00532802" w:rsidRDefault="00532802" w:rsidP="00532802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</w:rPr>
            </w:pPr>
            <w:r w:rsidRPr="00532802">
              <w:rPr>
                <w:rFonts w:eastAsia="Times New Roman" w:cs="Arial"/>
                <w:color w:val="000000"/>
              </w:rPr>
              <w:t xml:space="preserve">X 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84B530" w14:textId="77777777" w:rsidR="00532802" w:rsidRPr="00532802" w:rsidRDefault="00532802" w:rsidP="00532802">
            <w:pPr>
              <w:spacing w:before="0" w:after="0" w:line="240" w:lineRule="auto"/>
              <w:rPr>
                <w:rFonts w:eastAsia="Times New Roman" w:cs="Arial"/>
                <w:color w:val="000000"/>
              </w:rPr>
            </w:pPr>
            <w:r w:rsidRPr="00532802">
              <w:rPr>
                <w:rFonts w:eastAsia="Times New Roman" w:cs="Arial"/>
                <w:color w:val="000000"/>
              </w:rPr>
              <w:t> 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27F7A8" w14:textId="77777777" w:rsidR="00532802" w:rsidRPr="00532802" w:rsidRDefault="00532802" w:rsidP="00532802">
            <w:pPr>
              <w:spacing w:before="0" w:after="0" w:line="240" w:lineRule="auto"/>
              <w:rPr>
                <w:rFonts w:eastAsia="Times New Roman" w:cs="Arial"/>
                <w:color w:val="008080"/>
                <w:u w:val="single"/>
              </w:rPr>
            </w:pPr>
            <w:r w:rsidRPr="00532802">
              <w:rPr>
                <w:rFonts w:eastAsia="Times New Roman" w:cs="Arial"/>
                <w:color w:val="008080"/>
                <w:u w:val="single"/>
              </w:rPr>
              <w:t> </w:t>
            </w:r>
          </w:p>
        </w:tc>
      </w:tr>
      <w:tr w:rsidR="00532802" w:rsidRPr="00532802" w14:paraId="6CEEA1CA" w14:textId="77777777" w:rsidTr="00532802">
        <w:trPr>
          <w:trHeight w:val="315"/>
        </w:trPr>
        <w:tc>
          <w:tcPr>
            <w:tcW w:w="19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249A21" w14:textId="77777777" w:rsidR="00532802" w:rsidRPr="00532802" w:rsidRDefault="00532802" w:rsidP="00532802">
            <w:pPr>
              <w:spacing w:before="0" w:after="0" w:line="240" w:lineRule="auto"/>
              <w:rPr>
                <w:rFonts w:eastAsia="Times New Roman" w:cs="Arial"/>
                <w:color w:val="000000"/>
              </w:rPr>
            </w:pPr>
            <w:r w:rsidRPr="00532802">
              <w:rPr>
                <w:rFonts w:eastAsia="Times New Roman" w:cs="Arial"/>
                <w:color w:val="000000"/>
              </w:rPr>
              <w:t>Build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39CA0B" w14:textId="77777777" w:rsidR="00532802" w:rsidRPr="00532802" w:rsidRDefault="00532802" w:rsidP="00532802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</w:rPr>
            </w:pPr>
            <w:r w:rsidRPr="00532802">
              <w:rPr>
                <w:rFonts w:eastAsia="Times New Roman" w:cs="Arial"/>
                <w:color w:val="000000"/>
              </w:rPr>
              <w:t xml:space="preserve">X 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08CA9B" w14:textId="77777777" w:rsidR="00532802" w:rsidRPr="00532802" w:rsidRDefault="00532802" w:rsidP="00532802">
            <w:pPr>
              <w:spacing w:before="0" w:after="0" w:line="240" w:lineRule="auto"/>
              <w:rPr>
                <w:rFonts w:eastAsia="Times New Roman" w:cs="Arial"/>
                <w:color w:val="000000"/>
              </w:rPr>
            </w:pPr>
            <w:r w:rsidRPr="00532802">
              <w:rPr>
                <w:rFonts w:eastAsia="Times New Roman" w:cs="Arial"/>
                <w:color w:val="000000"/>
              </w:rPr>
              <w:t> 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518881" w14:textId="77777777" w:rsidR="00532802" w:rsidRPr="00532802" w:rsidRDefault="00532802" w:rsidP="00532802">
            <w:pPr>
              <w:spacing w:before="0" w:after="0" w:line="240" w:lineRule="auto"/>
              <w:rPr>
                <w:rFonts w:eastAsia="Times New Roman" w:cs="Arial"/>
                <w:color w:val="008080"/>
                <w:u w:val="single"/>
              </w:rPr>
            </w:pPr>
            <w:r w:rsidRPr="00532802">
              <w:rPr>
                <w:rFonts w:eastAsia="Times New Roman" w:cs="Arial"/>
                <w:color w:val="008080"/>
                <w:u w:val="single"/>
              </w:rPr>
              <w:t> </w:t>
            </w:r>
          </w:p>
        </w:tc>
      </w:tr>
      <w:tr w:rsidR="00532802" w:rsidRPr="00532802" w14:paraId="70F8F847" w14:textId="77777777" w:rsidTr="00532802">
        <w:trPr>
          <w:trHeight w:val="315"/>
        </w:trPr>
        <w:tc>
          <w:tcPr>
            <w:tcW w:w="19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C1B5ED" w14:textId="77777777" w:rsidR="00532802" w:rsidRPr="00532802" w:rsidRDefault="00532802" w:rsidP="00532802">
            <w:pPr>
              <w:spacing w:before="0" w:after="0" w:line="240" w:lineRule="auto"/>
              <w:rPr>
                <w:rFonts w:eastAsia="Times New Roman" w:cs="Arial"/>
                <w:color w:val="000000"/>
              </w:rPr>
            </w:pPr>
            <w:r w:rsidRPr="00532802">
              <w:rPr>
                <w:rFonts w:eastAsia="Times New Roman" w:cs="Arial"/>
                <w:color w:val="000000"/>
              </w:rPr>
              <w:t>Unit Testing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6CFC2C" w14:textId="77777777" w:rsidR="00532802" w:rsidRPr="00532802" w:rsidRDefault="00532802" w:rsidP="00532802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</w:rPr>
            </w:pPr>
            <w:r w:rsidRPr="00532802">
              <w:rPr>
                <w:rFonts w:eastAsia="Times New Roman" w:cs="Arial"/>
                <w:color w:val="000000"/>
              </w:rPr>
              <w:t xml:space="preserve">X 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12EADD" w14:textId="77777777" w:rsidR="00532802" w:rsidRPr="00532802" w:rsidRDefault="00532802" w:rsidP="00532802">
            <w:pPr>
              <w:spacing w:before="0" w:after="0" w:line="240" w:lineRule="auto"/>
              <w:rPr>
                <w:rFonts w:eastAsia="Times New Roman" w:cs="Arial"/>
                <w:color w:val="000000"/>
              </w:rPr>
            </w:pPr>
            <w:r w:rsidRPr="00532802">
              <w:rPr>
                <w:rFonts w:eastAsia="Times New Roman" w:cs="Arial"/>
                <w:color w:val="000000"/>
              </w:rPr>
              <w:t> 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C91A0B" w14:textId="77777777" w:rsidR="00532802" w:rsidRPr="00532802" w:rsidRDefault="00532802" w:rsidP="00532802">
            <w:pPr>
              <w:spacing w:before="0" w:after="0" w:line="240" w:lineRule="auto"/>
              <w:rPr>
                <w:rFonts w:eastAsia="Times New Roman" w:cs="Arial"/>
                <w:color w:val="008080"/>
                <w:u w:val="single"/>
              </w:rPr>
            </w:pPr>
            <w:r w:rsidRPr="00532802">
              <w:rPr>
                <w:rFonts w:eastAsia="Times New Roman" w:cs="Arial"/>
                <w:color w:val="008080"/>
                <w:u w:val="single"/>
              </w:rPr>
              <w:t> </w:t>
            </w:r>
          </w:p>
        </w:tc>
      </w:tr>
      <w:tr w:rsidR="00532802" w:rsidRPr="00532802" w14:paraId="4D4139E4" w14:textId="77777777" w:rsidTr="00532802">
        <w:trPr>
          <w:trHeight w:val="315"/>
        </w:trPr>
        <w:tc>
          <w:tcPr>
            <w:tcW w:w="19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59A54B" w14:textId="77777777" w:rsidR="00532802" w:rsidRPr="00532802" w:rsidRDefault="00532802" w:rsidP="00532802">
            <w:pPr>
              <w:spacing w:before="0" w:after="0" w:line="240" w:lineRule="auto"/>
              <w:rPr>
                <w:rFonts w:eastAsia="Times New Roman" w:cs="Arial"/>
                <w:color w:val="000000"/>
              </w:rPr>
            </w:pPr>
            <w:r w:rsidRPr="00532802">
              <w:rPr>
                <w:rFonts w:eastAsia="Times New Roman" w:cs="Arial"/>
                <w:color w:val="000000"/>
              </w:rPr>
              <w:t>System Testing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26FE7E" w14:textId="77777777" w:rsidR="00532802" w:rsidRPr="00532802" w:rsidRDefault="00532802" w:rsidP="00532802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</w:rPr>
            </w:pPr>
            <w:r w:rsidRPr="00532802">
              <w:rPr>
                <w:rFonts w:eastAsia="Times New Roman" w:cs="Arial"/>
                <w:color w:val="000000"/>
              </w:rPr>
              <w:t xml:space="preserve">X 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FE1637" w14:textId="77777777" w:rsidR="00532802" w:rsidRPr="00532802" w:rsidRDefault="00532802" w:rsidP="00532802">
            <w:pPr>
              <w:spacing w:before="0" w:after="0" w:line="240" w:lineRule="auto"/>
              <w:rPr>
                <w:rFonts w:eastAsia="Times New Roman" w:cs="Arial"/>
                <w:color w:val="000000"/>
              </w:rPr>
            </w:pPr>
            <w:r w:rsidRPr="00532802">
              <w:rPr>
                <w:rFonts w:eastAsia="Times New Roman" w:cs="Arial"/>
                <w:color w:val="000000"/>
              </w:rPr>
              <w:t> 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A7324A" w14:textId="77777777" w:rsidR="00532802" w:rsidRPr="00532802" w:rsidRDefault="00532802" w:rsidP="00532802">
            <w:pPr>
              <w:spacing w:before="0" w:after="0" w:line="240" w:lineRule="auto"/>
              <w:rPr>
                <w:rFonts w:eastAsia="Times New Roman" w:cs="Arial"/>
                <w:color w:val="008080"/>
                <w:u w:val="single"/>
              </w:rPr>
            </w:pPr>
            <w:r w:rsidRPr="00532802">
              <w:rPr>
                <w:rFonts w:eastAsia="Times New Roman" w:cs="Arial"/>
                <w:color w:val="008080"/>
                <w:u w:val="single"/>
              </w:rPr>
              <w:t> </w:t>
            </w:r>
          </w:p>
        </w:tc>
      </w:tr>
      <w:tr w:rsidR="00532802" w:rsidRPr="00532802" w14:paraId="01CD1EBA" w14:textId="77777777" w:rsidTr="00532802">
        <w:trPr>
          <w:trHeight w:val="525"/>
        </w:trPr>
        <w:tc>
          <w:tcPr>
            <w:tcW w:w="19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56C727" w14:textId="77777777" w:rsidR="00532802" w:rsidRPr="00532802" w:rsidRDefault="00532802" w:rsidP="00532802">
            <w:pPr>
              <w:spacing w:before="0" w:after="0" w:line="240" w:lineRule="auto"/>
              <w:rPr>
                <w:rFonts w:eastAsia="Times New Roman" w:cs="Arial"/>
                <w:color w:val="000000"/>
              </w:rPr>
            </w:pPr>
            <w:r w:rsidRPr="00532802">
              <w:rPr>
                <w:rFonts w:eastAsia="Times New Roman" w:cs="Arial"/>
                <w:color w:val="000000"/>
              </w:rPr>
              <w:t>System Integration Testing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230F84" w14:textId="77777777" w:rsidR="00532802" w:rsidRPr="00532802" w:rsidRDefault="00532802" w:rsidP="00532802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</w:rPr>
            </w:pPr>
            <w:r w:rsidRPr="00532802">
              <w:rPr>
                <w:rFonts w:eastAsia="Times New Roman" w:cs="Arial"/>
                <w:color w:val="000000"/>
              </w:rPr>
              <w:t xml:space="preserve">X 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170775" w14:textId="77777777" w:rsidR="00532802" w:rsidRPr="00532802" w:rsidRDefault="00532802" w:rsidP="00532802">
            <w:pPr>
              <w:spacing w:before="0" w:after="0" w:line="240" w:lineRule="auto"/>
              <w:rPr>
                <w:rFonts w:eastAsia="Times New Roman" w:cs="Arial"/>
                <w:color w:val="000000"/>
              </w:rPr>
            </w:pPr>
            <w:r w:rsidRPr="00532802">
              <w:rPr>
                <w:rFonts w:eastAsia="Times New Roman" w:cs="Arial"/>
                <w:color w:val="000000"/>
              </w:rPr>
              <w:t> 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885D870" w14:textId="77777777" w:rsidR="00532802" w:rsidRPr="00532802" w:rsidRDefault="00532802" w:rsidP="00532802">
            <w:pPr>
              <w:spacing w:before="0" w:after="0" w:line="240" w:lineRule="auto"/>
              <w:rPr>
                <w:rFonts w:eastAsia="Times New Roman" w:cs="Arial"/>
                <w:color w:val="008080"/>
                <w:u w:val="single"/>
              </w:rPr>
            </w:pPr>
            <w:r w:rsidRPr="00532802">
              <w:rPr>
                <w:rFonts w:eastAsia="Times New Roman" w:cs="Arial"/>
                <w:color w:val="008080"/>
                <w:u w:val="single"/>
              </w:rPr>
              <w:t> </w:t>
            </w:r>
          </w:p>
        </w:tc>
      </w:tr>
      <w:tr w:rsidR="00532802" w:rsidRPr="00532802" w14:paraId="0B4A472F" w14:textId="77777777" w:rsidTr="00532802">
        <w:trPr>
          <w:trHeight w:val="525"/>
        </w:trPr>
        <w:tc>
          <w:tcPr>
            <w:tcW w:w="19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207779" w14:textId="77777777" w:rsidR="00532802" w:rsidRPr="00532802" w:rsidRDefault="00532802" w:rsidP="00532802">
            <w:pPr>
              <w:spacing w:before="0" w:after="0" w:line="240" w:lineRule="auto"/>
              <w:rPr>
                <w:rFonts w:eastAsia="Times New Roman" w:cs="Arial"/>
                <w:color w:val="000000"/>
              </w:rPr>
            </w:pPr>
            <w:r w:rsidRPr="00532802">
              <w:rPr>
                <w:rFonts w:eastAsia="Times New Roman" w:cs="Arial"/>
                <w:color w:val="000000"/>
              </w:rPr>
              <w:t>User Acceptance Testing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9435C0" w14:textId="77777777" w:rsidR="00532802" w:rsidRPr="00532802" w:rsidRDefault="00532802" w:rsidP="00532802">
            <w:pPr>
              <w:spacing w:before="0" w:after="0" w:line="240" w:lineRule="auto"/>
              <w:rPr>
                <w:rFonts w:eastAsia="Times New Roman" w:cs="Arial"/>
                <w:color w:val="000000"/>
              </w:rPr>
            </w:pPr>
            <w:r w:rsidRPr="00532802">
              <w:rPr>
                <w:rFonts w:eastAsia="Times New Roman" w:cs="Arial"/>
                <w:color w:val="000000"/>
              </w:rPr>
              <w:t> 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DEDA99" w14:textId="77777777" w:rsidR="00532802" w:rsidRPr="00532802" w:rsidRDefault="00532802" w:rsidP="00532802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</w:rPr>
            </w:pPr>
            <w:r w:rsidRPr="00532802">
              <w:rPr>
                <w:rFonts w:eastAsia="Times New Roman" w:cs="Arial"/>
                <w:color w:val="000000"/>
              </w:rPr>
              <w:t> 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74DCDF" w14:textId="77777777" w:rsidR="00532802" w:rsidRPr="00532802" w:rsidRDefault="00532802" w:rsidP="00532802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</w:rPr>
            </w:pPr>
            <w:r w:rsidRPr="00532802">
              <w:rPr>
                <w:rFonts w:eastAsia="Times New Roman" w:cs="Arial"/>
                <w:color w:val="000000"/>
              </w:rPr>
              <w:t xml:space="preserve">X </w:t>
            </w:r>
          </w:p>
        </w:tc>
      </w:tr>
      <w:tr w:rsidR="00532802" w:rsidRPr="00532802" w14:paraId="222128F2" w14:textId="77777777" w:rsidTr="00532802">
        <w:trPr>
          <w:trHeight w:val="315"/>
        </w:trPr>
        <w:tc>
          <w:tcPr>
            <w:tcW w:w="19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998654" w14:textId="77777777" w:rsidR="00532802" w:rsidRPr="00532802" w:rsidRDefault="00532802" w:rsidP="00532802">
            <w:pPr>
              <w:spacing w:before="0" w:after="0" w:line="240" w:lineRule="auto"/>
              <w:rPr>
                <w:rFonts w:eastAsia="Times New Roman" w:cs="Arial"/>
                <w:color w:val="000000"/>
              </w:rPr>
            </w:pPr>
            <w:commentRangeStart w:id="326"/>
            <w:r w:rsidRPr="00532802">
              <w:rPr>
                <w:rFonts w:eastAsia="Times New Roman" w:cs="Arial"/>
                <w:color w:val="000000"/>
              </w:rPr>
              <w:t>UAT Sign Off</w:t>
            </w:r>
            <w:r w:rsidRPr="00532802">
              <w:rPr>
                <w:rFonts w:eastAsia="Times New Roman" w:cs="Arial"/>
                <w:color w:val="000000"/>
                <w:sz w:val="16"/>
                <w:szCs w:val="16"/>
              </w:rPr>
              <w:t> </w:t>
            </w:r>
            <w:commentRangeEnd w:id="326"/>
            <w:r w:rsidR="00850808">
              <w:rPr>
                <w:rStyle w:val="CommentReference"/>
              </w:rPr>
              <w:commentReference w:id="326"/>
            </w: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C31D76" w14:textId="77777777" w:rsidR="00532802" w:rsidRPr="00532802" w:rsidRDefault="00532802" w:rsidP="00532802">
            <w:pPr>
              <w:spacing w:before="0" w:after="0" w:line="240" w:lineRule="auto"/>
              <w:rPr>
                <w:rFonts w:eastAsia="Times New Roman" w:cs="Arial"/>
                <w:color w:val="000000"/>
              </w:rPr>
            </w:pPr>
            <w:r w:rsidRPr="00532802">
              <w:rPr>
                <w:rFonts w:eastAsia="Times New Roman" w:cs="Arial"/>
                <w:color w:val="000000"/>
              </w:rPr>
              <w:t> 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4DDC48" w14:textId="77777777" w:rsidR="00532802" w:rsidRPr="00532802" w:rsidRDefault="00532802" w:rsidP="00532802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</w:rPr>
            </w:pPr>
            <w:r w:rsidRPr="00532802">
              <w:rPr>
                <w:rFonts w:eastAsia="Times New Roman" w:cs="Arial"/>
                <w:color w:val="000000"/>
              </w:rPr>
              <w:t> 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089AA2" w14:textId="77777777" w:rsidR="00532802" w:rsidRPr="00532802" w:rsidRDefault="00532802" w:rsidP="00532802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</w:rPr>
            </w:pPr>
            <w:r w:rsidRPr="00532802">
              <w:rPr>
                <w:rFonts w:eastAsia="Times New Roman" w:cs="Arial"/>
                <w:color w:val="000000"/>
              </w:rPr>
              <w:t xml:space="preserve">X </w:t>
            </w:r>
          </w:p>
        </w:tc>
      </w:tr>
      <w:tr w:rsidR="00532802" w:rsidRPr="00532802" w14:paraId="4032B1DD" w14:textId="77777777" w:rsidTr="00532802">
        <w:trPr>
          <w:trHeight w:val="780"/>
        </w:trPr>
        <w:tc>
          <w:tcPr>
            <w:tcW w:w="19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2C9B8F" w14:textId="77777777" w:rsidR="00532802" w:rsidRPr="00532802" w:rsidRDefault="00532802" w:rsidP="00532802">
            <w:pPr>
              <w:spacing w:before="0" w:after="0" w:line="240" w:lineRule="auto"/>
              <w:rPr>
                <w:rFonts w:eastAsia="Times New Roman" w:cs="Arial"/>
                <w:color w:val="000000"/>
              </w:rPr>
            </w:pPr>
            <w:r w:rsidRPr="00532802">
              <w:rPr>
                <w:rFonts w:eastAsia="Times New Roman" w:cs="Arial"/>
                <w:color w:val="000000"/>
              </w:rPr>
              <w:t>Deployment Document and Operations Handover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58C05F" w14:textId="77777777" w:rsidR="00532802" w:rsidRPr="00532802" w:rsidRDefault="00532802" w:rsidP="00532802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</w:rPr>
            </w:pPr>
            <w:r w:rsidRPr="00532802">
              <w:rPr>
                <w:rFonts w:eastAsia="Times New Roman" w:cs="Arial"/>
                <w:color w:val="000000"/>
              </w:rPr>
              <w:t xml:space="preserve">X 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D8ED6D" w14:textId="77777777" w:rsidR="00532802" w:rsidRPr="00532802" w:rsidRDefault="00532802" w:rsidP="00532802">
            <w:pPr>
              <w:spacing w:before="0" w:after="0" w:line="240" w:lineRule="auto"/>
              <w:rPr>
                <w:rFonts w:eastAsia="Times New Roman" w:cs="Arial"/>
                <w:color w:val="000000"/>
              </w:rPr>
            </w:pPr>
            <w:r w:rsidRPr="00532802">
              <w:rPr>
                <w:rFonts w:eastAsia="Times New Roman" w:cs="Arial"/>
                <w:color w:val="000000"/>
              </w:rPr>
              <w:t> 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196489" w14:textId="77777777" w:rsidR="00532802" w:rsidRPr="00532802" w:rsidRDefault="00532802" w:rsidP="00532802">
            <w:pPr>
              <w:spacing w:before="0" w:after="0" w:line="240" w:lineRule="auto"/>
              <w:rPr>
                <w:rFonts w:eastAsia="Times New Roman" w:cs="Arial"/>
                <w:color w:val="008080"/>
                <w:u w:val="single"/>
              </w:rPr>
            </w:pPr>
            <w:r w:rsidRPr="00532802">
              <w:rPr>
                <w:rFonts w:eastAsia="Times New Roman" w:cs="Arial"/>
                <w:color w:val="008080"/>
                <w:u w:val="single"/>
              </w:rPr>
              <w:t> </w:t>
            </w:r>
          </w:p>
        </w:tc>
      </w:tr>
      <w:tr w:rsidR="00532802" w:rsidRPr="00532802" w14:paraId="6001FEFE" w14:textId="77777777" w:rsidTr="00532802">
        <w:trPr>
          <w:trHeight w:val="780"/>
        </w:trPr>
        <w:tc>
          <w:tcPr>
            <w:tcW w:w="19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DE39CF" w14:textId="77777777" w:rsidR="00532802" w:rsidRPr="00532802" w:rsidRDefault="00532802" w:rsidP="00532802">
            <w:pPr>
              <w:spacing w:before="0" w:after="0" w:line="240" w:lineRule="auto"/>
              <w:rPr>
                <w:rFonts w:eastAsia="Times New Roman" w:cs="Arial"/>
                <w:color w:val="000000"/>
              </w:rPr>
            </w:pPr>
            <w:r w:rsidRPr="00532802">
              <w:rPr>
                <w:rFonts w:eastAsia="Times New Roman" w:cs="Arial"/>
                <w:color w:val="000000"/>
              </w:rPr>
              <w:t>Knowledge Management and Training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5CA1D4" w14:textId="77777777" w:rsidR="00532802" w:rsidRPr="00532802" w:rsidRDefault="00532802" w:rsidP="00532802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</w:rPr>
            </w:pPr>
            <w:r w:rsidRPr="00532802">
              <w:rPr>
                <w:rFonts w:eastAsia="Times New Roman" w:cs="Arial"/>
                <w:color w:val="000000"/>
              </w:rPr>
              <w:t xml:space="preserve">X 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B8FD96" w14:textId="77777777" w:rsidR="00532802" w:rsidRPr="00532802" w:rsidRDefault="00532802" w:rsidP="00532802">
            <w:pPr>
              <w:spacing w:before="0" w:after="0" w:line="240" w:lineRule="auto"/>
              <w:rPr>
                <w:rFonts w:eastAsia="Times New Roman" w:cs="Arial"/>
                <w:color w:val="000000"/>
              </w:rPr>
            </w:pPr>
            <w:r w:rsidRPr="00532802">
              <w:rPr>
                <w:rFonts w:eastAsia="Times New Roman" w:cs="Arial"/>
                <w:color w:val="000000"/>
              </w:rPr>
              <w:t> </w:t>
            </w:r>
          </w:p>
        </w:tc>
        <w:tc>
          <w:tcPr>
            <w:tcW w:w="2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6E5267A" w14:textId="77777777" w:rsidR="00532802" w:rsidRPr="00532802" w:rsidRDefault="00532802" w:rsidP="00532802">
            <w:pPr>
              <w:spacing w:before="0" w:after="0" w:line="240" w:lineRule="auto"/>
              <w:rPr>
                <w:rFonts w:eastAsia="Times New Roman" w:cs="Arial"/>
                <w:color w:val="008080"/>
                <w:u w:val="single"/>
              </w:rPr>
            </w:pPr>
            <w:r w:rsidRPr="00532802">
              <w:rPr>
                <w:rFonts w:eastAsia="Times New Roman" w:cs="Arial"/>
                <w:color w:val="008080"/>
                <w:u w:val="single"/>
              </w:rPr>
              <w:t> </w:t>
            </w:r>
          </w:p>
        </w:tc>
      </w:tr>
      <w:bookmarkEnd w:id="325"/>
    </w:tbl>
    <w:p w14:paraId="233768C0" w14:textId="77777777" w:rsidR="00532802" w:rsidRPr="0050615B" w:rsidRDefault="00532802" w:rsidP="00F86854">
      <w:pPr>
        <w:jc w:val="both"/>
        <w:rPr>
          <w:rFonts w:cs="Arial"/>
        </w:rPr>
      </w:pPr>
    </w:p>
    <w:p w14:paraId="4563581B" w14:textId="07658209" w:rsidR="009D429F" w:rsidRPr="0050615B" w:rsidRDefault="000D0433" w:rsidP="00F86854">
      <w:pPr>
        <w:pStyle w:val="CaptionforTable"/>
        <w:rPr>
          <w:rFonts w:cs="Arial"/>
        </w:rPr>
      </w:pPr>
      <w:r>
        <w:rPr>
          <w:rFonts w:cs="Arial"/>
        </w:rPr>
        <w:t>Responsibility Matrix</w:t>
      </w:r>
      <w:r w:rsidR="009D429F" w:rsidRPr="0050615B">
        <w:rPr>
          <w:rFonts w:cs="Arial"/>
        </w:rPr>
        <w:t xml:space="preserve"> for </w:t>
      </w:r>
      <w:r>
        <w:rPr>
          <w:rFonts w:cs="Arial"/>
        </w:rPr>
        <w:t>Application Development</w:t>
      </w:r>
    </w:p>
    <w:p w14:paraId="6C14086D" w14:textId="3363DF55" w:rsidR="009D429F" w:rsidRDefault="009D429F" w:rsidP="00F86854">
      <w:pPr>
        <w:rPr>
          <w:ins w:id="327" w:author="Bharadwaj, Gaurav" w:date="2018-06-29T18:43:00Z"/>
        </w:rPr>
      </w:pPr>
    </w:p>
    <w:p w14:paraId="197B7BF9" w14:textId="77777777" w:rsidR="00C53CC6" w:rsidRDefault="00C53CC6" w:rsidP="00F86854"/>
    <w:p w14:paraId="683FAAD4" w14:textId="35FE04CA" w:rsidR="009D429F" w:rsidRPr="006164E6" w:rsidRDefault="009D429F" w:rsidP="00DA61BC">
      <w:pPr>
        <w:pStyle w:val="Heading1"/>
      </w:pPr>
      <w:bookmarkStart w:id="328" w:name="_Toc516070686"/>
      <w:r w:rsidRPr="006164E6">
        <w:lastRenderedPageBreak/>
        <w:t>Assumptions</w:t>
      </w:r>
      <w:bookmarkEnd w:id="328"/>
      <w:r w:rsidRPr="006164E6">
        <w:t xml:space="preserve"> </w:t>
      </w:r>
    </w:p>
    <w:p w14:paraId="4C694B4E" w14:textId="4EE86E0C" w:rsidR="009D429F" w:rsidRPr="00886E67" w:rsidRDefault="009D429F" w:rsidP="00A131B4">
      <w:pPr>
        <w:pStyle w:val="PlainText"/>
        <w:numPr>
          <w:ilvl w:val="0"/>
          <w:numId w:val="10"/>
        </w:numPr>
        <w:rPr>
          <w:rFonts w:asciiTheme="minorHAnsi" w:hAnsiTheme="minorHAnsi"/>
          <w:sz w:val="22"/>
        </w:rPr>
      </w:pPr>
      <w:commentRangeStart w:id="329"/>
      <w:commentRangeStart w:id="330"/>
      <w:del w:id="331" w:author="Bharadwaj, Gaurav" w:date="2018-07-02T11:28:00Z">
        <w:r w:rsidRPr="00886E67" w:rsidDel="00193E84">
          <w:rPr>
            <w:rFonts w:asciiTheme="minorHAnsi" w:hAnsiTheme="minorHAnsi"/>
            <w:sz w:val="22"/>
          </w:rPr>
          <w:delText xml:space="preserve">The work location for this team will be </w:delText>
        </w:r>
      </w:del>
      <w:del w:id="332" w:author="Bharadwaj, Gaurav" w:date="2018-06-29T19:09:00Z">
        <w:r w:rsidRPr="00886E67" w:rsidDel="00BA2FDF">
          <w:rPr>
            <w:rFonts w:asciiTheme="minorHAnsi" w:hAnsiTheme="minorHAnsi"/>
            <w:sz w:val="22"/>
          </w:rPr>
          <w:delText xml:space="preserve">Accenture </w:delText>
        </w:r>
        <w:r w:rsidDel="00BA2FDF">
          <w:rPr>
            <w:rFonts w:asciiTheme="minorHAnsi" w:hAnsiTheme="minorHAnsi"/>
            <w:sz w:val="22"/>
          </w:rPr>
          <w:delText xml:space="preserve">and </w:delText>
        </w:r>
      </w:del>
      <w:del w:id="333" w:author="Bharadwaj, Gaurav" w:date="2018-07-02T11:28:00Z">
        <w:r w:rsidDel="00193E84">
          <w:rPr>
            <w:rFonts w:asciiTheme="minorHAnsi" w:hAnsiTheme="minorHAnsi"/>
            <w:sz w:val="22"/>
          </w:rPr>
          <w:delText xml:space="preserve">ESSEL Entities </w:delText>
        </w:r>
      </w:del>
      <w:ins w:id="334" w:author="Dilip, Guruprasad" w:date="2018-05-28T15:43:00Z">
        <w:del w:id="335" w:author="Bharadwaj, Gaurav" w:date="2018-07-02T11:28:00Z">
          <w:r w:rsidR="00555E3A" w:rsidDel="00193E84">
            <w:rPr>
              <w:rFonts w:asciiTheme="minorHAnsi" w:hAnsiTheme="minorHAnsi"/>
              <w:sz w:val="22"/>
            </w:rPr>
            <w:delText>o</w:delText>
          </w:r>
        </w:del>
      </w:ins>
      <w:del w:id="336" w:author="Bharadwaj, Gaurav" w:date="2018-07-02T11:28:00Z">
        <w:r w:rsidRPr="00886E67" w:rsidDel="00193E84">
          <w:rPr>
            <w:rFonts w:asciiTheme="minorHAnsi" w:hAnsiTheme="minorHAnsi"/>
            <w:sz w:val="22"/>
          </w:rPr>
          <w:delText xml:space="preserve">Office </w:delText>
        </w:r>
        <w:commentRangeEnd w:id="329"/>
        <w:r w:rsidDel="00193E84">
          <w:rPr>
            <w:rStyle w:val="CommentReference"/>
            <w:rFonts w:ascii="Arial" w:eastAsiaTheme="minorHAnsi" w:hAnsi="Arial" w:cs="Times New Roman"/>
          </w:rPr>
          <w:commentReference w:id="329"/>
        </w:r>
        <w:commentRangeEnd w:id="330"/>
        <w:r w:rsidDel="00193E84">
          <w:rPr>
            <w:rStyle w:val="CommentReference"/>
            <w:rFonts w:ascii="Arial" w:eastAsiaTheme="minorHAnsi" w:hAnsi="Arial" w:cs="Times New Roman"/>
          </w:rPr>
          <w:commentReference w:id="330"/>
        </w:r>
      </w:del>
      <w:ins w:id="337" w:author="Dilip, Guruprasad" w:date="2018-05-28T15:42:00Z">
        <w:del w:id="338" w:author="Bharadwaj, Gaurav" w:date="2018-07-02T11:28:00Z">
          <w:r w:rsidR="00555E3A" w:rsidDel="00193E84">
            <w:rPr>
              <w:rFonts w:asciiTheme="minorHAnsi" w:hAnsiTheme="minorHAnsi"/>
              <w:sz w:val="22"/>
            </w:rPr>
            <w:delText>s</w:delText>
          </w:r>
        </w:del>
        <w:r w:rsidR="00555E3A">
          <w:rPr>
            <w:rFonts w:asciiTheme="minorHAnsi" w:hAnsiTheme="minorHAnsi"/>
            <w:sz w:val="22"/>
          </w:rPr>
          <w:t xml:space="preserve">. </w:t>
        </w:r>
      </w:ins>
    </w:p>
    <w:p w14:paraId="48310D43" w14:textId="5E058573" w:rsidR="009D429F" w:rsidRPr="00886E67" w:rsidRDefault="009D429F" w:rsidP="00A131B4">
      <w:pPr>
        <w:pStyle w:val="PlainText"/>
        <w:numPr>
          <w:ilvl w:val="0"/>
          <w:numId w:val="10"/>
        </w:numPr>
        <w:rPr>
          <w:rFonts w:asciiTheme="minorHAnsi" w:hAnsiTheme="minorHAnsi"/>
          <w:sz w:val="22"/>
        </w:rPr>
      </w:pPr>
      <w:r w:rsidRPr="00886E67">
        <w:rPr>
          <w:rFonts w:asciiTheme="minorHAnsi" w:hAnsiTheme="minorHAnsi"/>
          <w:sz w:val="22"/>
        </w:rPr>
        <w:t xml:space="preserve">Accenture team will document functional requirements for delivery of scope and </w:t>
      </w:r>
      <w:r>
        <w:rPr>
          <w:rFonts w:asciiTheme="minorHAnsi" w:hAnsiTheme="minorHAnsi"/>
          <w:sz w:val="22"/>
        </w:rPr>
        <w:t>Essel</w:t>
      </w:r>
      <w:r w:rsidRPr="00886E67">
        <w:rPr>
          <w:rFonts w:asciiTheme="minorHAnsi" w:hAnsiTheme="minorHAnsi"/>
          <w:sz w:val="22"/>
        </w:rPr>
        <w:t xml:space="preserve"> Business team to sign off </w:t>
      </w:r>
      <w:commentRangeStart w:id="339"/>
      <w:del w:id="340" w:author="Dilip, Guruprasad" w:date="2018-05-28T15:51:00Z">
        <w:r w:rsidRPr="00886E67" w:rsidDel="004F4F91">
          <w:rPr>
            <w:rFonts w:asciiTheme="minorHAnsi" w:hAnsiTheme="minorHAnsi"/>
            <w:sz w:val="22"/>
          </w:rPr>
          <w:delText>FRS</w:delText>
        </w:r>
        <w:commentRangeEnd w:id="339"/>
        <w:r w:rsidDel="004F4F91">
          <w:rPr>
            <w:rStyle w:val="CommentReference"/>
            <w:rFonts w:ascii="Arial" w:eastAsiaTheme="minorHAnsi" w:hAnsi="Arial" w:cs="Times New Roman"/>
          </w:rPr>
          <w:commentReference w:id="339"/>
        </w:r>
        <w:r w:rsidRPr="00886E67" w:rsidDel="004F4F91">
          <w:rPr>
            <w:rFonts w:asciiTheme="minorHAnsi" w:hAnsiTheme="minorHAnsi"/>
            <w:sz w:val="22"/>
          </w:rPr>
          <w:delText xml:space="preserve"> </w:delText>
        </w:r>
      </w:del>
      <w:ins w:id="341" w:author="Dilip, Guruprasad" w:date="2018-05-28T15:51:00Z">
        <w:r w:rsidR="004F4F91">
          <w:rPr>
            <w:rFonts w:asciiTheme="minorHAnsi" w:hAnsiTheme="minorHAnsi"/>
            <w:sz w:val="22"/>
          </w:rPr>
          <w:t>Functional Requirements Specification</w:t>
        </w:r>
        <w:r w:rsidR="004F4F91" w:rsidRPr="00886E67">
          <w:rPr>
            <w:rFonts w:asciiTheme="minorHAnsi" w:hAnsiTheme="minorHAnsi"/>
            <w:sz w:val="22"/>
          </w:rPr>
          <w:t xml:space="preserve"> </w:t>
        </w:r>
      </w:ins>
      <w:r w:rsidRPr="00886E67">
        <w:rPr>
          <w:rFonts w:asciiTheme="minorHAnsi" w:hAnsiTheme="minorHAnsi"/>
          <w:sz w:val="22"/>
        </w:rPr>
        <w:t>within 10 working days from submission date.</w:t>
      </w:r>
    </w:p>
    <w:p w14:paraId="1CD68BCC" w14:textId="63255C21" w:rsidR="009D429F" w:rsidRPr="00C44DAF" w:rsidRDefault="009D429F" w:rsidP="00A131B4">
      <w:pPr>
        <w:pStyle w:val="ListParagraph"/>
        <w:numPr>
          <w:ilvl w:val="0"/>
          <w:numId w:val="10"/>
        </w:numPr>
        <w:spacing w:before="0" w:after="0" w:line="240" w:lineRule="auto"/>
        <w:rPr>
          <w:rFonts w:asciiTheme="minorHAnsi" w:eastAsia="Times New Roman" w:hAnsiTheme="minorHAnsi" w:cs="Courier New"/>
          <w:sz w:val="22"/>
        </w:rPr>
      </w:pPr>
      <w:r w:rsidRPr="00C44DAF">
        <w:rPr>
          <w:rFonts w:asciiTheme="minorHAnsi" w:eastAsia="Times New Roman" w:hAnsiTheme="minorHAnsi" w:cs="Courier New"/>
          <w:sz w:val="22"/>
        </w:rPr>
        <w:t xml:space="preserve">Accenture team to submit design for sign-off which will be approved by </w:t>
      </w:r>
      <w:r>
        <w:rPr>
          <w:rFonts w:asciiTheme="minorHAnsi" w:eastAsia="Times New Roman" w:hAnsiTheme="minorHAnsi" w:cs="Courier New"/>
          <w:sz w:val="22"/>
        </w:rPr>
        <w:t>respective Essel Group Entit</w:t>
      </w:r>
      <w:ins w:id="342" w:author="Dilip, Guruprasad" w:date="2018-05-28T15:43:00Z">
        <w:r w:rsidR="00555E3A">
          <w:rPr>
            <w:rFonts w:asciiTheme="minorHAnsi" w:eastAsia="Times New Roman" w:hAnsiTheme="minorHAnsi" w:cs="Courier New"/>
            <w:sz w:val="22"/>
          </w:rPr>
          <w:t xml:space="preserve">y’s </w:t>
        </w:r>
      </w:ins>
      <w:r>
        <w:rPr>
          <w:rFonts w:asciiTheme="minorHAnsi" w:eastAsia="Times New Roman" w:hAnsiTheme="minorHAnsi" w:cs="Courier New"/>
          <w:sz w:val="22"/>
        </w:rPr>
        <w:t>Project Manager</w:t>
      </w:r>
      <w:r w:rsidRPr="00C44DAF">
        <w:rPr>
          <w:rFonts w:asciiTheme="minorHAnsi" w:eastAsia="Times New Roman" w:hAnsiTheme="minorHAnsi" w:cs="Courier New"/>
          <w:sz w:val="22"/>
        </w:rPr>
        <w:t xml:space="preserve"> </w:t>
      </w:r>
      <w:r>
        <w:rPr>
          <w:rStyle w:val="CommentReference"/>
        </w:rPr>
        <w:commentReference w:id="343"/>
      </w:r>
      <w:r w:rsidRPr="00C44DAF">
        <w:rPr>
          <w:rFonts w:asciiTheme="minorHAnsi" w:eastAsia="Times New Roman" w:hAnsiTheme="minorHAnsi" w:cs="Courier New"/>
          <w:sz w:val="22"/>
        </w:rPr>
        <w:t xml:space="preserve">within 7 working days of submission. </w:t>
      </w:r>
      <w:r>
        <w:rPr>
          <w:rFonts w:asciiTheme="minorHAnsi" w:eastAsia="Times New Roman" w:hAnsiTheme="minorHAnsi" w:cs="Courier New"/>
          <w:sz w:val="22"/>
        </w:rPr>
        <w:t xml:space="preserve">Any exceptions to latter will be notified to Accenture in writing. </w:t>
      </w:r>
      <w:commentRangeStart w:id="344"/>
      <w:commentRangeStart w:id="345"/>
      <w:r w:rsidRPr="00C44DAF">
        <w:rPr>
          <w:rFonts w:asciiTheme="minorHAnsi" w:eastAsia="Times New Roman" w:hAnsiTheme="minorHAnsi" w:cs="Courier New"/>
          <w:sz w:val="22"/>
        </w:rPr>
        <w:t xml:space="preserve">Any changes proposed in technical design post baseline of design will be considered as a new </w:t>
      </w:r>
      <w:r>
        <w:rPr>
          <w:rFonts w:asciiTheme="minorHAnsi" w:eastAsia="Times New Roman" w:hAnsiTheme="minorHAnsi" w:cs="Courier New"/>
          <w:sz w:val="22"/>
        </w:rPr>
        <w:t>demand</w:t>
      </w:r>
      <w:r w:rsidRPr="00C44DAF">
        <w:rPr>
          <w:rFonts w:asciiTheme="minorHAnsi" w:eastAsia="Times New Roman" w:hAnsiTheme="minorHAnsi" w:cs="Courier New"/>
          <w:sz w:val="22"/>
        </w:rPr>
        <w:t xml:space="preserve"> on top of current scope</w:t>
      </w:r>
      <w:commentRangeEnd w:id="344"/>
      <w:r>
        <w:rPr>
          <w:rStyle w:val="CommentReference"/>
        </w:rPr>
        <w:commentReference w:id="344"/>
      </w:r>
      <w:commentRangeEnd w:id="345"/>
      <w:r>
        <w:rPr>
          <w:rStyle w:val="CommentReference"/>
        </w:rPr>
        <w:commentReference w:id="345"/>
      </w:r>
      <w:r w:rsidRPr="00C44DAF">
        <w:rPr>
          <w:rFonts w:asciiTheme="minorHAnsi" w:eastAsia="Times New Roman" w:hAnsiTheme="minorHAnsi" w:cs="Courier New"/>
          <w:sz w:val="22"/>
        </w:rPr>
        <w:t>.</w:t>
      </w:r>
    </w:p>
    <w:p w14:paraId="6DBDDD62" w14:textId="55CBFF7F" w:rsidR="009D429F" w:rsidRDefault="009D429F" w:rsidP="00A131B4">
      <w:pPr>
        <w:pStyle w:val="ListParagraph"/>
        <w:numPr>
          <w:ilvl w:val="0"/>
          <w:numId w:val="10"/>
        </w:numPr>
        <w:spacing w:before="0" w:after="0" w:line="240" w:lineRule="auto"/>
        <w:rPr>
          <w:ins w:id="346" w:author="Dilip, Guruprasad" w:date="2018-05-28T15:47:00Z"/>
          <w:rFonts w:asciiTheme="minorHAnsi" w:eastAsia="Times New Roman" w:hAnsiTheme="minorHAnsi" w:cs="Courier New"/>
          <w:sz w:val="22"/>
        </w:rPr>
      </w:pPr>
      <w:r>
        <w:rPr>
          <w:rFonts w:asciiTheme="minorHAnsi" w:eastAsia="Times New Roman" w:hAnsiTheme="minorHAnsi" w:cs="Courier New"/>
          <w:sz w:val="22"/>
        </w:rPr>
        <w:t>Respective ESSEL Group</w:t>
      </w:r>
      <w:r w:rsidRPr="00C44DAF">
        <w:rPr>
          <w:rFonts w:asciiTheme="minorHAnsi" w:eastAsia="Times New Roman" w:hAnsiTheme="minorHAnsi" w:cs="Courier New"/>
          <w:sz w:val="22"/>
        </w:rPr>
        <w:t xml:space="preserve"> will provide sign-off for </w:t>
      </w:r>
      <w:commentRangeStart w:id="347"/>
      <w:commentRangeStart w:id="348"/>
      <w:r w:rsidRPr="00C44DAF">
        <w:rPr>
          <w:rFonts w:asciiTheme="minorHAnsi" w:eastAsia="Times New Roman" w:hAnsiTheme="minorHAnsi" w:cs="Courier New"/>
          <w:sz w:val="22"/>
        </w:rPr>
        <w:t xml:space="preserve">UAT for production deployment </w:t>
      </w:r>
      <w:del w:id="349" w:author="Bharadwaj, Gaurav" w:date="2018-06-27T14:43:00Z">
        <w:r w:rsidRPr="00C44DAF" w:rsidDel="00A131B4">
          <w:rPr>
            <w:rFonts w:asciiTheme="minorHAnsi" w:eastAsia="Times New Roman" w:hAnsiTheme="minorHAnsi" w:cs="Courier New"/>
            <w:sz w:val="22"/>
          </w:rPr>
          <w:delText xml:space="preserve">within 10 working </w:delText>
        </w:r>
        <w:commentRangeEnd w:id="347"/>
        <w:r w:rsidDel="00A131B4">
          <w:rPr>
            <w:rStyle w:val="CommentReference"/>
          </w:rPr>
          <w:commentReference w:id="347"/>
        </w:r>
        <w:commentRangeEnd w:id="348"/>
        <w:r w:rsidDel="00A131B4">
          <w:rPr>
            <w:rStyle w:val="CommentReference"/>
          </w:rPr>
          <w:commentReference w:id="348"/>
        </w:r>
        <w:r w:rsidRPr="00C44DAF" w:rsidDel="00A131B4">
          <w:rPr>
            <w:rFonts w:asciiTheme="minorHAnsi" w:eastAsia="Times New Roman" w:hAnsiTheme="minorHAnsi" w:cs="Courier New"/>
            <w:sz w:val="22"/>
          </w:rPr>
          <w:delText>days from UAT commencement date</w:delText>
        </w:r>
      </w:del>
      <w:ins w:id="350" w:author="Bharadwaj, Gaurav" w:date="2018-06-27T14:43:00Z">
        <w:r w:rsidR="00A131B4">
          <w:rPr>
            <w:rFonts w:asciiTheme="minorHAnsi" w:eastAsia="Times New Roman" w:hAnsiTheme="minorHAnsi" w:cs="Courier New"/>
            <w:sz w:val="22"/>
          </w:rPr>
          <w:t>as per the mut</w:t>
        </w:r>
      </w:ins>
      <w:ins w:id="351" w:author="Bharadwaj, Gaurav" w:date="2018-06-27T14:44:00Z">
        <w:r w:rsidR="00A131B4">
          <w:rPr>
            <w:rFonts w:asciiTheme="minorHAnsi" w:eastAsia="Times New Roman" w:hAnsiTheme="minorHAnsi" w:cs="Courier New"/>
            <w:sz w:val="22"/>
          </w:rPr>
          <w:t>ually agreed Project and UAT timelines</w:t>
        </w:r>
      </w:ins>
      <w:r w:rsidRPr="00C44DAF">
        <w:rPr>
          <w:rFonts w:asciiTheme="minorHAnsi" w:eastAsia="Times New Roman" w:hAnsiTheme="minorHAnsi" w:cs="Courier New"/>
          <w:sz w:val="22"/>
        </w:rPr>
        <w:t>.</w:t>
      </w:r>
      <w:r>
        <w:rPr>
          <w:rFonts w:asciiTheme="minorHAnsi" w:eastAsia="Times New Roman" w:hAnsiTheme="minorHAnsi" w:cs="Courier New"/>
          <w:sz w:val="22"/>
        </w:rPr>
        <w:t xml:space="preserve"> Any exceptions to latter will be notified to Accenture in writing.</w:t>
      </w:r>
    </w:p>
    <w:p w14:paraId="44F07044" w14:textId="373B1487" w:rsidR="004F4F91" w:rsidRDefault="004F4F91" w:rsidP="00A131B4">
      <w:pPr>
        <w:pStyle w:val="ListParagraph"/>
        <w:numPr>
          <w:ilvl w:val="0"/>
          <w:numId w:val="10"/>
        </w:numPr>
        <w:jc w:val="both"/>
        <w:rPr>
          <w:ins w:id="352" w:author="Bharadwaj, Gaurav" w:date="2018-07-02T11:39:00Z"/>
          <w:rFonts w:cs="Arial"/>
        </w:rPr>
      </w:pPr>
      <w:r w:rsidRPr="0050615B">
        <w:rPr>
          <w:rFonts w:cs="Arial"/>
        </w:rPr>
        <w:t xml:space="preserve">Each man-day of development is assumed to be the </w:t>
      </w:r>
      <w:r>
        <w:rPr>
          <w:rFonts w:cs="Arial"/>
        </w:rPr>
        <w:t>Standard client working day</w:t>
      </w:r>
      <w:r w:rsidRPr="0050615B">
        <w:rPr>
          <w:rFonts w:cs="Arial"/>
        </w:rPr>
        <w:t>.</w:t>
      </w:r>
      <w:ins w:id="353" w:author="Bharadwaj, Gaurav" w:date="2018-06-29T19:31:00Z">
        <w:r w:rsidR="009A2E86">
          <w:rPr>
            <w:rFonts w:cs="Arial"/>
          </w:rPr>
          <w:t xml:space="preserve"> </w:t>
        </w:r>
      </w:ins>
    </w:p>
    <w:p w14:paraId="708F5429" w14:textId="18B73438" w:rsidR="00236F27" w:rsidRPr="0050615B" w:rsidRDefault="00124B79" w:rsidP="00A131B4">
      <w:pPr>
        <w:pStyle w:val="ListParagraph"/>
        <w:numPr>
          <w:ilvl w:val="0"/>
          <w:numId w:val="10"/>
        </w:numPr>
        <w:jc w:val="both"/>
        <w:rPr>
          <w:rFonts w:cs="Arial"/>
        </w:rPr>
      </w:pPr>
      <w:r>
        <w:rPr>
          <w:rFonts w:cs="Arial"/>
        </w:rPr>
        <w:t xml:space="preserve">Essel entities will ensure that dependencies from Essel for DevOps adoption and rollout will be </w:t>
      </w:r>
      <w:r w:rsidR="005F3BB4">
        <w:rPr>
          <w:rFonts w:cs="Arial"/>
        </w:rPr>
        <w:t>completed within timelines</w:t>
      </w:r>
      <w:r>
        <w:rPr>
          <w:rFonts w:cs="Arial"/>
        </w:rPr>
        <w:t xml:space="preserve"> to ensure delivery is done as per </w:t>
      </w:r>
      <w:r w:rsidR="005F3BB4">
        <w:rPr>
          <w:rFonts w:cs="Arial"/>
        </w:rPr>
        <w:t xml:space="preserve">implementation </w:t>
      </w:r>
      <w:r>
        <w:rPr>
          <w:rFonts w:cs="Arial"/>
        </w:rPr>
        <w:t>timelines captured in Section 4.5</w:t>
      </w:r>
    </w:p>
    <w:p w14:paraId="66E4D515" w14:textId="77777777" w:rsidR="006164E6" w:rsidRPr="003936A6" w:rsidRDefault="006164E6" w:rsidP="006164E6">
      <w:pPr>
        <w:pStyle w:val="Heading1"/>
        <w:rPr>
          <w:ins w:id="354" w:author="Bharadwaj, Gaurav" w:date="2018-06-06T17:38:00Z"/>
        </w:rPr>
      </w:pPr>
      <w:bookmarkStart w:id="355" w:name="_Toc516070687"/>
      <w:ins w:id="356" w:author="Bharadwaj, Gaurav" w:date="2018-06-06T17:38:00Z">
        <w:r w:rsidRPr="003936A6">
          <w:t>Dependencies</w:t>
        </w:r>
        <w:bookmarkEnd w:id="355"/>
      </w:ins>
    </w:p>
    <w:p w14:paraId="2BC6061A" w14:textId="77777777" w:rsidR="006164E6" w:rsidRPr="00C44DAF" w:rsidRDefault="006164E6" w:rsidP="004F4F91">
      <w:pPr>
        <w:pStyle w:val="ListParagraph"/>
        <w:spacing w:before="0" w:after="0" w:line="240" w:lineRule="auto"/>
        <w:ind w:left="1080"/>
        <w:rPr>
          <w:rFonts w:asciiTheme="minorHAnsi" w:eastAsia="Times New Roman" w:hAnsiTheme="minorHAnsi" w:cs="Courier New"/>
          <w:sz w:val="22"/>
        </w:rPr>
      </w:pPr>
    </w:p>
    <w:p w14:paraId="00570831" w14:textId="77777777" w:rsidR="009D429F" w:rsidRPr="00886E67" w:rsidRDefault="009D429F" w:rsidP="007B4DF4">
      <w:pPr>
        <w:pStyle w:val="PlainText"/>
        <w:numPr>
          <w:ilvl w:val="0"/>
          <w:numId w:val="11"/>
        </w:numPr>
        <w:rPr>
          <w:rFonts w:asciiTheme="minorHAnsi" w:hAnsiTheme="minorHAnsi"/>
          <w:sz w:val="22"/>
        </w:rPr>
      </w:pPr>
      <w:commentRangeStart w:id="357"/>
      <w:r w:rsidRPr="00886E67">
        <w:rPr>
          <w:rFonts w:asciiTheme="minorHAnsi" w:hAnsiTheme="minorHAnsi"/>
          <w:sz w:val="22"/>
        </w:rPr>
        <w:t>Client specific system access and authorizations are available for the resources</w:t>
      </w:r>
      <w:commentRangeEnd w:id="357"/>
      <w:r>
        <w:rPr>
          <w:rStyle w:val="CommentReference"/>
          <w:rFonts w:ascii="Arial" w:eastAsiaTheme="minorHAnsi" w:hAnsi="Arial" w:cs="Times New Roman"/>
        </w:rPr>
        <w:commentReference w:id="357"/>
      </w:r>
      <w:r>
        <w:rPr>
          <w:rFonts w:asciiTheme="minorHAnsi" w:hAnsiTheme="minorHAnsi"/>
          <w:sz w:val="22"/>
        </w:rPr>
        <w:t xml:space="preserve">. User Access Management Process will be built as part of Transition phase </w:t>
      </w:r>
    </w:p>
    <w:p w14:paraId="25E1EE1C" w14:textId="77777777" w:rsidR="009D429F" w:rsidRDefault="009D429F" w:rsidP="007B4DF4">
      <w:pPr>
        <w:pStyle w:val="PlainText"/>
        <w:numPr>
          <w:ilvl w:val="0"/>
          <w:numId w:val="11"/>
        </w:numPr>
        <w:rPr>
          <w:rFonts w:asciiTheme="minorHAnsi" w:hAnsiTheme="minorHAnsi"/>
          <w:sz w:val="22"/>
        </w:rPr>
      </w:pPr>
      <w:r w:rsidRPr="00886E67">
        <w:rPr>
          <w:rFonts w:asciiTheme="minorHAnsi" w:hAnsiTheme="minorHAnsi"/>
          <w:sz w:val="22"/>
        </w:rPr>
        <w:t>All communications and documentation will be in English</w:t>
      </w:r>
    </w:p>
    <w:p w14:paraId="67786563" w14:textId="40F80BB0" w:rsidR="009D429F" w:rsidRPr="00886E67" w:rsidRDefault="009D429F" w:rsidP="007B4DF4">
      <w:pPr>
        <w:pStyle w:val="PlainText"/>
        <w:numPr>
          <w:ilvl w:val="0"/>
          <w:numId w:val="11"/>
        </w:numPr>
        <w:rPr>
          <w:rFonts w:asciiTheme="minorHAnsi" w:hAnsiTheme="minorHAnsi"/>
          <w:sz w:val="22"/>
        </w:rPr>
      </w:pPr>
      <w:r w:rsidRPr="00886E67">
        <w:rPr>
          <w:rFonts w:asciiTheme="minorHAnsi" w:hAnsiTheme="minorHAnsi"/>
          <w:sz w:val="22"/>
        </w:rPr>
        <w:t xml:space="preserve">Should there be an extension to schedule or change in assumptions, </w:t>
      </w:r>
      <w:r w:rsidR="006E50B1">
        <w:rPr>
          <w:rFonts w:asciiTheme="minorHAnsi" w:hAnsiTheme="minorHAnsi"/>
          <w:sz w:val="22"/>
        </w:rPr>
        <w:t>Essel group entities</w:t>
      </w:r>
      <w:r w:rsidRPr="00886E67">
        <w:rPr>
          <w:rFonts w:asciiTheme="minorHAnsi" w:hAnsiTheme="minorHAnsi"/>
          <w:sz w:val="22"/>
        </w:rPr>
        <w:t xml:space="preserve"> will initiate a change request</w:t>
      </w:r>
    </w:p>
    <w:p w14:paraId="10D67E8E" w14:textId="2736203F" w:rsidR="009D429F" w:rsidRPr="00A21A95" w:rsidRDefault="009D429F" w:rsidP="007B4DF4">
      <w:pPr>
        <w:pStyle w:val="ListParagraph"/>
        <w:numPr>
          <w:ilvl w:val="0"/>
          <w:numId w:val="11"/>
        </w:numPr>
        <w:spacing w:before="0" w:after="0" w:line="240" w:lineRule="auto"/>
        <w:rPr>
          <w:rFonts w:asciiTheme="minorHAnsi" w:eastAsia="Times New Roman" w:hAnsiTheme="minorHAnsi" w:cs="Courier New"/>
          <w:sz w:val="22"/>
        </w:rPr>
      </w:pPr>
      <w:commentRangeStart w:id="358"/>
      <w:commentRangeStart w:id="359"/>
      <w:commentRangeStart w:id="360"/>
      <w:r>
        <w:rPr>
          <w:rFonts w:asciiTheme="minorHAnsi" w:eastAsia="Times New Roman" w:hAnsiTheme="minorHAnsi" w:cs="Courier New"/>
          <w:sz w:val="22"/>
        </w:rPr>
        <w:t xml:space="preserve">Availability of </w:t>
      </w:r>
      <w:r w:rsidRPr="00A21A95">
        <w:rPr>
          <w:rFonts w:asciiTheme="minorHAnsi" w:eastAsia="Times New Roman" w:hAnsiTheme="minorHAnsi" w:cs="Courier New"/>
          <w:sz w:val="22"/>
        </w:rPr>
        <w:t>Test User ID’s for SIT and UAT. Accenture team will confirm if the Test User ID are functional before SIT and UAT dates</w:t>
      </w:r>
      <w:r>
        <w:rPr>
          <w:rFonts w:asciiTheme="minorHAnsi" w:eastAsia="Times New Roman" w:hAnsiTheme="minorHAnsi" w:cs="Courier New"/>
          <w:sz w:val="22"/>
        </w:rPr>
        <w:t xml:space="preserve">. Test User ID </w:t>
      </w:r>
      <w:commentRangeEnd w:id="358"/>
      <w:r>
        <w:rPr>
          <w:rFonts w:asciiTheme="minorHAnsi" w:eastAsia="Times New Roman" w:hAnsiTheme="minorHAnsi" w:cs="Courier New"/>
          <w:sz w:val="22"/>
        </w:rPr>
        <w:t>cr</w:t>
      </w:r>
      <w:r>
        <w:rPr>
          <w:rStyle w:val="CommentReference"/>
        </w:rPr>
        <w:commentReference w:id="358"/>
      </w:r>
      <w:commentRangeEnd w:id="359"/>
      <w:r>
        <w:rPr>
          <w:rStyle w:val="CommentReference"/>
        </w:rPr>
        <w:commentReference w:id="359"/>
      </w:r>
      <w:r>
        <w:rPr>
          <w:rFonts w:asciiTheme="minorHAnsi" w:eastAsia="Times New Roman" w:hAnsiTheme="minorHAnsi" w:cs="Courier New"/>
          <w:sz w:val="22"/>
        </w:rPr>
        <w:t>eation process</w:t>
      </w:r>
      <w:ins w:id="361" w:author="Bharadwaj, Gaurav" w:date="2018-06-05T11:33:00Z">
        <w:r w:rsidR="00104202">
          <w:rPr>
            <w:rFonts w:asciiTheme="minorHAnsi" w:eastAsia="Times New Roman" w:hAnsiTheme="minorHAnsi" w:cs="Courier New"/>
            <w:sz w:val="22"/>
          </w:rPr>
          <w:t xml:space="preserve"> in </w:t>
        </w:r>
      </w:ins>
      <w:r w:rsidR="006E50B1">
        <w:rPr>
          <w:rFonts w:asciiTheme="minorHAnsi" w:eastAsia="Times New Roman" w:hAnsiTheme="minorHAnsi" w:cs="Courier New"/>
          <w:sz w:val="22"/>
        </w:rPr>
        <w:t>Essel Group</w:t>
      </w:r>
      <w:ins w:id="362" w:author="Bharadwaj, Gaurav" w:date="2018-06-05T11:33:00Z">
        <w:r w:rsidR="00104202">
          <w:rPr>
            <w:rFonts w:asciiTheme="minorHAnsi" w:eastAsia="Times New Roman" w:hAnsiTheme="minorHAnsi" w:cs="Courier New"/>
            <w:sz w:val="22"/>
          </w:rPr>
          <w:t xml:space="preserve"> environments</w:t>
        </w:r>
      </w:ins>
      <w:r>
        <w:rPr>
          <w:rFonts w:asciiTheme="minorHAnsi" w:eastAsia="Times New Roman" w:hAnsiTheme="minorHAnsi" w:cs="Courier New"/>
          <w:sz w:val="22"/>
        </w:rPr>
        <w:t xml:space="preserve"> will be built as part of Transition Phase</w:t>
      </w:r>
      <w:commentRangeEnd w:id="360"/>
      <w:r w:rsidR="00850808">
        <w:rPr>
          <w:rStyle w:val="CommentReference"/>
        </w:rPr>
        <w:commentReference w:id="360"/>
      </w:r>
    </w:p>
    <w:p w14:paraId="0FC1BD2B" w14:textId="77777777" w:rsidR="009D429F" w:rsidRPr="00886E67" w:rsidRDefault="009D429F" w:rsidP="007B4DF4">
      <w:pPr>
        <w:pStyle w:val="PlainText"/>
        <w:numPr>
          <w:ilvl w:val="0"/>
          <w:numId w:val="11"/>
        </w:numPr>
        <w:rPr>
          <w:rFonts w:asciiTheme="minorHAnsi" w:hAnsiTheme="minorHAnsi"/>
          <w:sz w:val="22"/>
        </w:rPr>
      </w:pPr>
      <w:r w:rsidRPr="00886E67">
        <w:rPr>
          <w:rFonts w:asciiTheme="minorHAnsi" w:hAnsiTheme="minorHAnsi"/>
          <w:sz w:val="22"/>
        </w:rPr>
        <w:t>Port and Connectivity details in case of changes in server or path details before SIT, UAT and Production</w:t>
      </w:r>
      <w:r>
        <w:rPr>
          <w:rFonts w:asciiTheme="minorHAnsi" w:hAnsiTheme="minorHAnsi"/>
          <w:sz w:val="22"/>
        </w:rPr>
        <w:t xml:space="preserve"> will be provided to the Development team and Testing in coordination with the Accenture Infrastructure team. </w:t>
      </w:r>
    </w:p>
    <w:p w14:paraId="2FB4DAC7" w14:textId="310C9056" w:rsidR="009D429F" w:rsidRPr="00612259" w:rsidRDefault="009D429F" w:rsidP="007B4DF4">
      <w:pPr>
        <w:pStyle w:val="PlainText"/>
        <w:numPr>
          <w:ilvl w:val="0"/>
          <w:numId w:val="11"/>
        </w:numPr>
        <w:rPr>
          <w:rFonts w:asciiTheme="minorHAnsi" w:hAnsiTheme="minorHAnsi"/>
          <w:sz w:val="22"/>
        </w:rPr>
      </w:pPr>
      <w:r w:rsidRPr="00886E67">
        <w:rPr>
          <w:rFonts w:asciiTheme="minorHAnsi" w:hAnsiTheme="minorHAnsi"/>
          <w:sz w:val="22"/>
        </w:rPr>
        <w:t xml:space="preserve">Environment should be up and ready and there is no /limited downtime </w:t>
      </w:r>
      <w:bookmarkEnd w:id="0"/>
      <w:bookmarkEnd w:id="3"/>
    </w:p>
    <w:sectPr w:rsidR="009D429F" w:rsidRPr="00612259" w:rsidSect="00CE5129">
      <w:headerReference w:type="default" r:id="rId18"/>
      <w:footerReference w:type="default" r:id="rId19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27" w:author="Accenture Legal" w:date="2018-07-05T13:17:00Z" w:initials="ACN Legal">
    <w:p w14:paraId="24DC57FA" w14:textId="1D605BB1" w:rsidR="00211D96" w:rsidRPr="00C80A26" w:rsidRDefault="00211D96" w:rsidP="00C80A26">
      <w:pPr>
        <w:pStyle w:val="CommentText"/>
        <w:jc w:val="both"/>
        <w:rPr>
          <w:b/>
        </w:rPr>
      </w:pPr>
      <w:r w:rsidRPr="00C80A26">
        <w:rPr>
          <w:rStyle w:val="CommentReference"/>
          <w:b/>
        </w:rPr>
        <w:annotationRef/>
      </w:r>
      <w:r w:rsidRPr="00C80A26">
        <w:rPr>
          <w:b/>
          <w:highlight w:val="yellow"/>
        </w:rPr>
        <w:t>Accenture Internal: If this will be a capacity services, the why are proposing Agile methodology for providing services. Under Capacity services, we will work at the instruction and supervision of the client.</w:t>
      </w:r>
    </w:p>
  </w:comment>
  <w:comment w:id="31" w:author="Kumar Deep Das" w:date="2018-05-24T11:26:00Z" w:initials="KDD">
    <w:p w14:paraId="2F8A60C1" w14:textId="77777777" w:rsidR="00211D96" w:rsidRDefault="00211D96" w:rsidP="00F86854">
      <w:pPr>
        <w:pStyle w:val="CommentText"/>
      </w:pPr>
      <w:r>
        <w:rPr>
          <w:rStyle w:val="CommentReference"/>
        </w:rPr>
        <w:annotationRef/>
      </w:r>
      <w:r>
        <w:t>How would the spillovers be handled?</w:t>
      </w:r>
    </w:p>
    <w:p w14:paraId="6AAEA80C" w14:textId="77777777" w:rsidR="00211D96" w:rsidRDefault="00211D96" w:rsidP="00F86854">
      <w:pPr>
        <w:pStyle w:val="CommentText"/>
      </w:pPr>
      <w:r>
        <w:t>What would be queueing mechanism?</w:t>
      </w:r>
    </w:p>
    <w:p w14:paraId="4971CFB1" w14:textId="77777777" w:rsidR="00211D96" w:rsidRDefault="00211D96" w:rsidP="00F86854">
      <w:pPr>
        <w:pStyle w:val="CommentText"/>
      </w:pPr>
      <w:r>
        <w:t>Who will have the right to prioritize and de-prioritize any request?</w:t>
      </w:r>
    </w:p>
  </w:comment>
  <w:comment w:id="90" w:author="Accenture Legal" w:date="2018-07-05T14:03:00Z" w:initials="ACN Legal">
    <w:p w14:paraId="5CBE7F3D" w14:textId="1413ABF3" w:rsidR="00211D96" w:rsidRPr="00C02F0A" w:rsidRDefault="00211D96">
      <w:pPr>
        <w:pStyle w:val="CommentText"/>
        <w:rPr>
          <w:b/>
        </w:rPr>
      </w:pPr>
      <w:r>
        <w:rPr>
          <w:rStyle w:val="CommentReference"/>
        </w:rPr>
        <w:annotationRef/>
      </w:r>
      <w:r w:rsidRPr="00C02F0A">
        <w:rPr>
          <w:b/>
          <w:highlight w:val="yellow"/>
        </w:rPr>
        <w:t>Accenture Internal: if we are using capacity based model for AD work, then the Agile methodology will have to be removed.</w:t>
      </w:r>
    </w:p>
  </w:comment>
  <w:comment w:id="92" w:author="Accenture Legal" w:date="2018-07-05T14:25:00Z" w:initials="ACN Legal">
    <w:p w14:paraId="24D93727" w14:textId="7D5086A3" w:rsidR="00211D96" w:rsidRPr="00C847EB" w:rsidRDefault="00211D96" w:rsidP="00576AD7">
      <w:pPr>
        <w:tabs>
          <w:tab w:val="left" w:pos="284"/>
        </w:tabs>
        <w:spacing w:before="0" w:after="0" w:line="240" w:lineRule="atLeast"/>
        <w:jc w:val="both"/>
        <w:rPr>
          <w:rFonts w:asciiTheme="minorHAnsi" w:hAnsiTheme="minorHAnsi"/>
          <w:sz w:val="22"/>
          <w:szCs w:val="22"/>
          <w:highlight w:val="yellow"/>
        </w:rPr>
      </w:pPr>
      <w:r w:rsidRPr="00C847EB">
        <w:rPr>
          <w:rStyle w:val="CommentReference"/>
          <w:highlight w:val="yellow"/>
        </w:rPr>
        <w:annotationRef/>
      </w:r>
      <w:r w:rsidRPr="00C847EB">
        <w:rPr>
          <w:rFonts w:asciiTheme="minorHAnsi" w:hAnsiTheme="minorHAnsi"/>
          <w:sz w:val="22"/>
          <w:szCs w:val="22"/>
          <w:highlight w:val="yellow"/>
        </w:rPr>
        <w:t>If we are providing services through Agile, please include the following additional Agile specific clauses in the document:</w:t>
      </w:r>
    </w:p>
    <w:p w14:paraId="154A18DF" w14:textId="6761E368" w:rsidR="00211D96" w:rsidRPr="00C847EB" w:rsidRDefault="00211D96" w:rsidP="00576AD7">
      <w:pPr>
        <w:tabs>
          <w:tab w:val="left" w:pos="284"/>
        </w:tabs>
        <w:spacing w:before="0" w:after="0" w:line="240" w:lineRule="atLeast"/>
        <w:jc w:val="both"/>
        <w:rPr>
          <w:rFonts w:asciiTheme="minorHAnsi" w:hAnsiTheme="minorHAnsi"/>
          <w:sz w:val="22"/>
          <w:szCs w:val="22"/>
          <w:highlight w:val="yellow"/>
        </w:rPr>
      </w:pPr>
    </w:p>
    <w:p w14:paraId="315DF9CE" w14:textId="2671F8DD" w:rsidR="00211D96" w:rsidRPr="00C847EB" w:rsidRDefault="00211D96" w:rsidP="00576AD7">
      <w:pPr>
        <w:tabs>
          <w:tab w:val="left" w:pos="284"/>
        </w:tabs>
        <w:spacing w:before="0" w:after="0" w:line="240" w:lineRule="atLeast"/>
        <w:jc w:val="both"/>
        <w:rPr>
          <w:rFonts w:asciiTheme="minorHAnsi" w:hAnsiTheme="minorHAnsi"/>
          <w:b/>
          <w:sz w:val="22"/>
          <w:szCs w:val="22"/>
          <w:highlight w:val="yellow"/>
          <w:u w:val="single"/>
        </w:rPr>
      </w:pPr>
      <w:r w:rsidRPr="00C847EB">
        <w:rPr>
          <w:rFonts w:asciiTheme="minorHAnsi" w:hAnsiTheme="minorHAnsi"/>
          <w:b/>
          <w:sz w:val="22"/>
          <w:szCs w:val="22"/>
          <w:highlight w:val="yellow"/>
          <w:u w:val="single"/>
        </w:rPr>
        <w:t xml:space="preserve">1) Governance </w:t>
      </w:r>
    </w:p>
    <w:p w14:paraId="278C9766" w14:textId="5B1DE4A3" w:rsidR="00211D96" w:rsidRPr="00C847EB" w:rsidRDefault="00211D96" w:rsidP="00BE7BA1">
      <w:pPr>
        <w:numPr>
          <w:ilvl w:val="0"/>
          <w:numId w:val="32"/>
        </w:numPr>
        <w:tabs>
          <w:tab w:val="left" w:pos="284"/>
        </w:tabs>
        <w:spacing w:before="0" w:after="0" w:line="240" w:lineRule="atLeast"/>
        <w:ind w:left="0" w:firstLine="0"/>
        <w:jc w:val="both"/>
        <w:rPr>
          <w:rFonts w:asciiTheme="minorHAnsi" w:hAnsiTheme="minorHAnsi"/>
          <w:sz w:val="22"/>
          <w:szCs w:val="22"/>
          <w:highlight w:val="yellow"/>
        </w:rPr>
      </w:pPr>
      <w:r w:rsidRPr="00C847EB">
        <w:rPr>
          <w:rFonts w:asciiTheme="minorHAnsi" w:hAnsiTheme="minorHAnsi"/>
          <w:b/>
          <w:bCs/>
          <w:sz w:val="22"/>
          <w:szCs w:val="22"/>
          <w:highlight w:val="yellow"/>
        </w:rPr>
        <w:t>Clearly</w:t>
      </w:r>
      <w:r w:rsidRPr="00C847EB">
        <w:rPr>
          <w:rFonts w:asciiTheme="minorHAnsi" w:hAnsiTheme="minorHAnsi"/>
          <w:sz w:val="22"/>
          <w:szCs w:val="22"/>
          <w:highlight w:val="yellow"/>
        </w:rPr>
        <w:t xml:space="preserve"> document the Agile process at a day-to-day operational level</w:t>
      </w:r>
    </w:p>
    <w:p w14:paraId="5798F9EC" w14:textId="77777777" w:rsidR="00211D96" w:rsidRPr="00C847EB" w:rsidRDefault="00211D96" w:rsidP="00BE7BA1">
      <w:pPr>
        <w:numPr>
          <w:ilvl w:val="0"/>
          <w:numId w:val="32"/>
        </w:numPr>
        <w:tabs>
          <w:tab w:val="left" w:pos="284"/>
        </w:tabs>
        <w:spacing w:before="0" w:after="0" w:line="240" w:lineRule="atLeast"/>
        <w:ind w:left="0" w:firstLine="0"/>
        <w:jc w:val="both"/>
        <w:rPr>
          <w:rFonts w:asciiTheme="minorHAnsi" w:hAnsiTheme="minorHAnsi"/>
          <w:sz w:val="22"/>
          <w:szCs w:val="22"/>
          <w:highlight w:val="yellow"/>
        </w:rPr>
      </w:pPr>
      <w:r w:rsidRPr="00C847EB">
        <w:rPr>
          <w:rFonts w:asciiTheme="minorHAnsi" w:hAnsiTheme="minorHAnsi"/>
          <w:b/>
          <w:bCs/>
          <w:sz w:val="22"/>
          <w:szCs w:val="22"/>
          <w:highlight w:val="yellow"/>
        </w:rPr>
        <w:t>Define</w:t>
      </w:r>
      <w:r w:rsidRPr="00C847EB">
        <w:rPr>
          <w:rFonts w:asciiTheme="minorHAnsi" w:hAnsiTheme="minorHAnsi"/>
          <w:sz w:val="22"/>
          <w:szCs w:val="22"/>
          <w:highlight w:val="yellow"/>
        </w:rPr>
        <w:t xml:space="preserve"> key roles, responsibilities </w:t>
      </w:r>
      <w:r w:rsidRPr="00C847EB">
        <w:rPr>
          <w:rFonts w:asciiTheme="minorHAnsi" w:hAnsiTheme="minorHAnsi"/>
          <w:sz w:val="22"/>
          <w:szCs w:val="22"/>
          <w:highlight w:val="yellow"/>
          <w:lang w:val="en-GB"/>
        </w:rPr>
        <w:t>and powers</w:t>
      </w:r>
      <w:r w:rsidRPr="00C847EB">
        <w:rPr>
          <w:rFonts w:asciiTheme="minorHAnsi" w:hAnsiTheme="minorHAnsi"/>
          <w:sz w:val="22"/>
          <w:szCs w:val="22"/>
          <w:highlight w:val="yellow"/>
        </w:rPr>
        <w:t xml:space="preserve"> of members of the team, including the roles, responsibilities  and powers of Client personnel involved in the project and the Product Owner</w:t>
      </w:r>
    </w:p>
    <w:p w14:paraId="22B8B2B8" w14:textId="77777777" w:rsidR="00211D96" w:rsidRPr="00C847EB" w:rsidRDefault="00211D96" w:rsidP="00BE7BA1">
      <w:pPr>
        <w:numPr>
          <w:ilvl w:val="0"/>
          <w:numId w:val="32"/>
        </w:numPr>
        <w:tabs>
          <w:tab w:val="left" w:pos="284"/>
        </w:tabs>
        <w:spacing w:before="0" w:after="0" w:line="240" w:lineRule="atLeast"/>
        <w:ind w:left="0" w:firstLine="0"/>
        <w:jc w:val="both"/>
        <w:rPr>
          <w:rFonts w:asciiTheme="minorHAnsi" w:hAnsiTheme="minorHAnsi"/>
          <w:sz w:val="22"/>
          <w:szCs w:val="22"/>
          <w:highlight w:val="yellow"/>
        </w:rPr>
      </w:pPr>
      <w:r w:rsidRPr="00C847EB">
        <w:rPr>
          <w:rFonts w:asciiTheme="minorHAnsi" w:hAnsiTheme="minorHAnsi"/>
          <w:sz w:val="22"/>
          <w:szCs w:val="22"/>
          <w:highlight w:val="yellow"/>
        </w:rPr>
        <w:t xml:space="preserve">Define time periods and </w:t>
      </w:r>
      <w:r w:rsidRPr="00C847EB">
        <w:rPr>
          <w:rFonts w:asciiTheme="minorHAnsi" w:hAnsiTheme="minorHAnsi"/>
          <w:b/>
          <w:bCs/>
          <w:sz w:val="22"/>
          <w:szCs w:val="22"/>
          <w:highlight w:val="yellow"/>
        </w:rPr>
        <w:t>processes</w:t>
      </w:r>
      <w:r w:rsidRPr="00C847EB">
        <w:rPr>
          <w:rFonts w:asciiTheme="minorHAnsi" w:hAnsiTheme="minorHAnsi"/>
          <w:sz w:val="22"/>
          <w:szCs w:val="22"/>
          <w:highlight w:val="yellow"/>
        </w:rPr>
        <w:t xml:space="preserve"> for meetings (preferably daily face to face short stand up meetings)</w:t>
      </w:r>
    </w:p>
    <w:p w14:paraId="22AD0A79" w14:textId="77777777" w:rsidR="00211D96" w:rsidRPr="00C847EB" w:rsidRDefault="00211D96" w:rsidP="00BE7BA1">
      <w:pPr>
        <w:numPr>
          <w:ilvl w:val="0"/>
          <w:numId w:val="32"/>
        </w:numPr>
        <w:tabs>
          <w:tab w:val="left" w:pos="284"/>
        </w:tabs>
        <w:spacing w:before="0" w:after="0" w:line="240" w:lineRule="atLeast"/>
        <w:ind w:left="0" w:firstLine="0"/>
        <w:jc w:val="both"/>
        <w:rPr>
          <w:rFonts w:asciiTheme="minorHAnsi" w:hAnsiTheme="minorHAnsi"/>
          <w:sz w:val="22"/>
          <w:szCs w:val="22"/>
          <w:highlight w:val="yellow"/>
        </w:rPr>
      </w:pPr>
      <w:r w:rsidRPr="00C847EB">
        <w:rPr>
          <w:rFonts w:asciiTheme="minorHAnsi" w:hAnsiTheme="minorHAnsi"/>
          <w:sz w:val="22"/>
          <w:szCs w:val="22"/>
          <w:highlight w:val="yellow"/>
        </w:rPr>
        <w:t xml:space="preserve">Require client stakeholder (e.g., Product Owner) input to </w:t>
      </w:r>
      <w:r w:rsidRPr="00C847EB">
        <w:rPr>
          <w:rFonts w:asciiTheme="minorHAnsi" w:hAnsiTheme="minorHAnsi"/>
          <w:b/>
          <w:bCs/>
          <w:sz w:val="22"/>
          <w:szCs w:val="22"/>
          <w:highlight w:val="yellow"/>
        </w:rPr>
        <w:t xml:space="preserve">manage expectations </w:t>
      </w:r>
      <w:r w:rsidRPr="00C847EB">
        <w:rPr>
          <w:rFonts w:asciiTheme="minorHAnsi" w:hAnsiTheme="minorHAnsi"/>
          <w:sz w:val="22"/>
          <w:szCs w:val="22"/>
          <w:highlight w:val="yellow"/>
        </w:rPr>
        <w:t>properly</w:t>
      </w:r>
    </w:p>
    <w:p w14:paraId="63777E53" w14:textId="2604FD02" w:rsidR="00211D96" w:rsidRPr="00C847EB" w:rsidRDefault="00211D96" w:rsidP="00BE7BA1">
      <w:pPr>
        <w:numPr>
          <w:ilvl w:val="0"/>
          <w:numId w:val="32"/>
        </w:numPr>
        <w:tabs>
          <w:tab w:val="left" w:pos="284"/>
        </w:tabs>
        <w:spacing w:before="0" w:after="0" w:line="240" w:lineRule="atLeast"/>
        <w:ind w:left="0" w:firstLine="0"/>
        <w:jc w:val="both"/>
        <w:rPr>
          <w:rFonts w:asciiTheme="minorHAnsi" w:hAnsiTheme="minorHAnsi"/>
          <w:sz w:val="22"/>
          <w:szCs w:val="22"/>
          <w:highlight w:val="yellow"/>
        </w:rPr>
      </w:pPr>
      <w:r w:rsidRPr="00C847EB">
        <w:rPr>
          <w:rFonts w:asciiTheme="minorHAnsi" w:hAnsiTheme="minorHAnsi"/>
          <w:sz w:val="22"/>
          <w:szCs w:val="22"/>
          <w:highlight w:val="yellow"/>
        </w:rPr>
        <w:t xml:space="preserve">A clear Change Control </w:t>
      </w:r>
      <w:r w:rsidRPr="00C847EB">
        <w:rPr>
          <w:rFonts w:asciiTheme="minorHAnsi" w:hAnsiTheme="minorHAnsi"/>
          <w:sz w:val="22"/>
          <w:szCs w:val="22"/>
          <w:highlight w:val="yellow"/>
          <w:lang w:val="en-GB"/>
        </w:rPr>
        <w:t>Process is needed if services not provided on a pure Agile basis</w:t>
      </w:r>
    </w:p>
    <w:p w14:paraId="286AFA10" w14:textId="0DF75B1F" w:rsidR="00211D96" w:rsidRPr="00C847EB" w:rsidRDefault="00211D96" w:rsidP="00576AD7">
      <w:pPr>
        <w:tabs>
          <w:tab w:val="left" w:pos="284"/>
        </w:tabs>
        <w:spacing w:before="0" w:after="0" w:line="240" w:lineRule="atLeast"/>
        <w:jc w:val="both"/>
        <w:rPr>
          <w:rFonts w:asciiTheme="minorHAnsi" w:hAnsiTheme="minorHAnsi"/>
          <w:sz w:val="22"/>
          <w:szCs w:val="22"/>
          <w:highlight w:val="yellow"/>
          <w:lang w:val="en-GB"/>
        </w:rPr>
      </w:pPr>
    </w:p>
    <w:p w14:paraId="656F65A3" w14:textId="0A17D149" w:rsidR="00211D96" w:rsidRPr="00C847EB" w:rsidRDefault="00211D96" w:rsidP="00576AD7">
      <w:pPr>
        <w:tabs>
          <w:tab w:val="left" w:pos="284"/>
        </w:tabs>
        <w:spacing w:before="0" w:after="0" w:line="240" w:lineRule="atLeast"/>
        <w:jc w:val="both"/>
        <w:rPr>
          <w:rFonts w:asciiTheme="minorHAnsi" w:hAnsiTheme="minorHAnsi"/>
          <w:b/>
          <w:sz w:val="22"/>
          <w:szCs w:val="22"/>
          <w:highlight w:val="yellow"/>
          <w:lang w:val="en-GB"/>
        </w:rPr>
      </w:pPr>
      <w:r w:rsidRPr="00C847EB">
        <w:rPr>
          <w:rFonts w:asciiTheme="minorHAnsi" w:hAnsiTheme="minorHAnsi"/>
          <w:b/>
          <w:sz w:val="22"/>
          <w:szCs w:val="22"/>
          <w:highlight w:val="yellow"/>
          <w:lang w:val="en-GB"/>
        </w:rPr>
        <w:t>2)Scope</w:t>
      </w:r>
    </w:p>
    <w:p w14:paraId="4EC488AD" w14:textId="17E96055" w:rsidR="00211D96" w:rsidRPr="00C847EB" w:rsidRDefault="00211D96" w:rsidP="00576AD7">
      <w:pPr>
        <w:tabs>
          <w:tab w:val="left" w:pos="284"/>
        </w:tabs>
        <w:spacing w:before="0" w:after="0" w:line="240" w:lineRule="atLeast"/>
        <w:jc w:val="both"/>
        <w:rPr>
          <w:rFonts w:asciiTheme="minorHAnsi" w:hAnsiTheme="minorHAnsi"/>
          <w:b/>
          <w:sz w:val="22"/>
          <w:szCs w:val="22"/>
          <w:highlight w:val="yellow"/>
          <w:lang w:val="en-GB"/>
        </w:rPr>
      </w:pPr>
    </w:p>
    <w:p w14:paraId="175AE66F" w14:textId="77777777" w:rsidR="00211D96" w:rsidRPr="00C847EB" w:rsidRDefault="00211D96" w:rsidP="00BE7BA1">
      <w:pPr>
        <w:numPr>
          <w:ilvl w:val="0"/>
          <w:numId w:val="33"/>
        </w:numPr>
        <w:tabs>
          <w:tab w:val="left" w:pos="284"/>
        </w:tabs>
        <w:spacing w:before="0" w:after="0" w:line="240" w:lineRule="atLeast"/>
        <w:ind w:left="0" w:firstLine="0"/>
        <w:jc w:val="both"/>
        <w:rPr>
          <w:rFonts w:asciiTheme="minorHAnsi" w:hAnsiTheme="minorHAnsi"/>
          <w:b/>
          <w:bCs/>
          <w:sz w:val="22"/>
          <w:szCs w:val="22"/>
          <w:highlight w:val="yellow"/>
        </w:rPr>
      </w:pPr>
      <w:r w:rsidRPr="00C847EB">
        <w:rPr>
          <w:rFonts w:asciiTheme="minorHAnsi" w:hAnsiTheme="minorHAnsi"/>
          <w:b/>
          <w:bCs/>
          <w:sz w:val="22"/>
          <w:szCs w:val="22"/>
          <w:highlight w:val="yellow"/>
        </w:rPr>
        <w:t xml:space="preserve">Reserve right to halt work and assess impact on Sprint if assumptions are incorrect </w:t>
      </w:r>
    </w:p>
    <w:p w14:paraId="6F21555F" w14:textId="7FED356A" w:rsidR="00211D96" w:rsidRPr="00C847EB" w:rsidRDefault="00211D96" w:rsidP="00576AD7">
      <w:pPr>
        <w:tabs>
          <w:tab w:val="left" w:pos="284"/>
        </w:tabs>
        <w:spacing w:before="0" w:after="0" w:line="240" w:lineRule="atLeast"/>
        <w:jc w:val="both"/>
        <w:rPr>
          <w:rFonts w:asciiTheme="minorHAnsi" w:hAnsiTheme="minorHAnsi"/>
          <w:b/>
          <w:sz w:val="22"/>
          <w:szCs w:val="22"/>
          <w:highlight w:val="yellow"/>
        </w:rPr>
      </w:pPr>
    </w:p>
    <w:p w14:paraId="4A271732" w14:textId="236E7BCD" w:rsidR="00211D96" w:rsidRDefault="00211D96" w:rsidP="00576AD7">
      <w:pPr>
        <w:tabs>
          <w:tab w:val="left" w:pos="284"/>
        </w:tabs>
        <w:spacing w:before="0" w:after="0" w:line="240" w:lineRule="atLeast"/>
        <w:jc w:val="both"/>
        <w:rPr>
          <w:rFonts w:asciiTheme="minorHAnsi" w:hAnsiTheme="minorHAnsi"/>
          <w:b/>
          <w:sz w:val="22"/>
          <w:szCs w:val="22"/>
        </w:rPr>
      </w:pPr>
      <w:r>
        <w:rPr>
          <w:rFonts w:asciiTheme="minorHAnsi" w:hAnsiTheme="minorHAnsi"/>
          <w:b/>
          <w:sz w:val="22"/>
          <w:szCs w:val="22"/>
          <w:highlight w:val="yellow"/>
        </w:rPr>
        <w:t xml:space="preserve">3) </w:t>
      </w:r>
      <w:r w:rsidRPr="00C847EB">
        <w:rPr>
          <w:rFonts w:asciiTheme="minorHAnsi" w:hAnsiTheme="minorHAnsi"/>
          <w:b/>
          <w:sz w:val="22"/>
          <w:szCs w:val="22"/>
          <w:highlight w:val="yellow"/>
        </w:rPr>
        <w:t>Deliverable</w:t>
      </w:r>
    </w:p>
    <w:p w14:paraId="3EFA9827" w14:textId="0A4E56E7" w:rsidR="00211D96" w:rsidRPr="002B0968" w:rsidRDefault="00211D96" w:rsidP="00BE7BA1">
      <w:pPr>
        <w:pStyle w:val="ListParagraph"/>
        <w:numPr>
          <w:ilvl w:val="0"/>
          <w:numId w:val="34"/>
        </w:numPr>
        <w:spacing w:line="240" w:lineRule="atLeast"/>
        <w:jc w:val="both"/>
        <w:rPr>
          <w:rFonts w:asciiTheme="minorHAnsi" w:eastAsia="Times New Roman" w:hAnsiTheme="minorHAnsi"/>
          <w:sz w:val="22"/>
          <w:szCs w:val="22"/>
          <w:highlight w:val="yellow"/>
          <w:lang w:eastAsia="pt-BR"/>
        </w:rPr>
      </w:pPr>
      <w:r w:rsidRPr="002B0968">
        <w:rPr>
          <w:rFonts w:asciiTheme="minorHAnsi" w:eastAsia="Times New Roman" w:hAnsiTheme="minorHAnsi"/>
          <w:sz w:val="22"/>
          <w:szCs w:val="22"/>
          <w:highlight w:val="yellow"/>
          <w:lang w:eastAsia="pt-BR"/>
        </w:rPr>
        <w:t xml:space="preserve">As in Agile scope is developed iteratively, it is possible that teams may undertake "throw-away" development - development which is later not used and/or seen as being unnecessary or as having headed in the wrong direction, but which contributed to successful completion of the work. A clear statement should be that such development may occur and is not wrong,  but is, in fact, expected and is part of the agile development process. </w:t>
      </w:r>
    </w:p>
    <w:p w14:paraId="3FE1B951" w14:textId="06F6F1D2" w:rsidR="00211D96" w:rsidRPr="00B76B77" w:rsidRDefault="00211D96" w:rsidP="00BE7BA1">
      <w:pPr>
        <w:numPr>
          <w:ilvl w:val="0"/>
          <w:numId w:val="34"/>
        </w:numPr>
        <w:tabs>
          <w:tab w:val="left" w:pos="284"/>
        </w:tabs>
        <w:spacing w:before="0" w:after="0" w:line="240" w:lineRule="atLeast"/>
        <w:jc w:val="both"/>
        <w:rPr>
          <w:rFonts w:asciiTheme="minorHAnsi" w:hAnsiTheme="minorHAnsi"/>
          <w:sz w:val="22"/>
          <w:szCs w:val="22"/>
        </w:rPr>
      </w:pPr>
      <w:r w:rsidRPr="002B0968">
        <w:rPr>
          <w:rFonts w:asciiTheme="minorHAnsi" w:hAnsiTheme="minorHAnsi"/>
          <w:sz w:val="22"/>
          <w:szCs w:val="22"/>
          <w:highlight w:val="yellow"/>
        </w:rPr>
        <w:t xml:space="preserve">Deliverables (i.e., produced at each Sprint) should be of production quality, but </w:t>
      </w:r>
      <w:r w:rsidRPr="002B0968">
        <w:rPr>
          <w:rFonts w:asciiTheme="minorHAnsi" w:hAnsiTheme="minorHAnsi"/>
          <w:b/>
          <w:bCs/>
          <w:sz w:val="22"/>
          <w:szCs w:val="22"/>
          <w:highlight w:val="yellow"/>
        </w:rPr>
        <w:t>reworkable</w:t>
      </w:r>
    </w:p>
    <w:p w14:paraId="7A688FEA" w14:textId="77777777" w:rsidR="00211D96" w:rsidRPr="002B0968" w:rsidRDefault="00211D96" w:rsidP="002B0968">
      <w:pPr>
        <w:pStyle w:val="ListParagraph"/>
        <w:spacing w:line="240" w:lineRule="atLeast"/>
        <w:ind w:left="0"/>
        <w:jc w:val="both"/>
        <w:rPr>
          <w:rFonts w:asciiTheme="minorHAnsi" w:eastAsia="Times New Roman" w:hAnsiTheme="minorHAnsi"/>
          <w:sz w:val="22"/>
          <w:szCs w:val="22"/>
          <w:lang w:eastAsia="pt-BR"/>
        </w:rPr>
      </w:pPr>
    </w:p>
    <w:p w14:paraId="11A79FA5" w14:textId="2AF273AD" w:rsidR="00211D96" w:rsidRDefault="00211D96" w:rsidP="00CA3AA0">
      <w:pPr>
        <w:tabs>
          <w:tab w:val="left" w:pos="284"/>
        </w:tabs>
        <w:spacing w:before="0" w:after="0" w:line="240" w:lineRule="atLeast"/>
        <w:ind w:left="284" w:hanging="284"/>
        <w:jc w:val="both"/>
        <w:rPr>
          <w:rFonts w:asciiTheme="minorHAnsi" w:hAnsiTheme="minorHAnsi"/>
          <w:b/>
          <w:sz w:val="22"/>
          <w:szCs w:val="22"/>
        </w:rPr>
      </w:pPr>
      <w:r>
        <w:rPr>
          <w:rFonts w:asciiTheme="minorHAnsi" w:hAnsiTheme="minorHAnsi"/>
          <w:b/>
          <w:sz w:val="22"/>
          <w:szCs w:val="22"/>
        </w:rPr>
        <w:t>4)Testing</w:t>
      </w:r>
    </w:p>
    <w:p w14:paraId="3BBF7A46" w14:textId="77777777" w:rsidR="00211D96" w:rsidRPr="000C4D3B" w:rsidRDefault="00211D96" w:rsidP="00BE7BA1">
      <w:pPr>
        <w:numPr>
          <w:ilvl w:val="0"/>
          <w:numId w:val="35"/>
        </w:numPr>
        <w:tabs>
          <w:tab w:val="left" w:pos="284"/>
        </w:tabs>
        <w:spacing w:before="0" w:after="0" w:line="240" w:lineRule="atLeast"/>
        <w:ind w:left="0" w:firstLine="0"/>
        <w:jc w:val="both"/>
        <w:rPr>
          <w:rFonts w:asciiTheme="minorHAnsi" w:hAnsiTheme="minorHAnsi"/>
          <w:sz w:val="22"/>
          <w:szCs w:val="22"/>
        </w:rPr>
      </w:pPr>
      <w:r w:rsidRPr="000C4D3B">
        <w:rPr>
          <w:rFonts w:asciiTheme="minorHAnsi" w:hAnsiTheme="minorHAnsi"/>
          <w:sz w:val="22"/>
          <w:szCs w:val="22"/>
        </w:rPr>
        <w:t xml:space="preserve">Acknowledgement that deliverables </w:t>
      </w:r>
      <w:r w:rsidRPr="000C4D3B">
        <w:rPr>
          <w:rFonts w:asciiTheme="minorHAnsi" w:hAnsiTheme="minorHAnsi"/>
          <w:b/>
          <w:bCs/>
          <w:sz w:val="22"/>
          <w:szCs w:val="22"/>
        </w:rPr>
        <w:t>may not be complete</w:t>
      </w:r>
      <w:r w:rsidRPr="000C4D3B">
        <w:rPr>
          <w:rFonts w:asciiTheme="minorHAnsi" w:hAnsiTheme="minorHAnsi"/>
          <w:sz w:val="22"/>
          <w:szCs w:val="22"/>
        </w:rPr>
        <w:t xml:space="preserve"> at the time of testing</w:t>
      </w:r>
    </w:p>
    <w:p w14:paraId="3BC2B435" w14:textId="77777777" w:rsidR="00211D96" w:rsidRPr="000C4D3B" w:rsidRDefault="00211D96" w:rsidP="00BE7BA1">
      <w:pPr>
        <w:numPr>
          <w:ilvl w:val="0"/>
          <w:numId w:val="35"/>
        </w:numPr>
        <w:tabs>
          <w:tab w:val="left" w:pos="284"/>
        </w:tabs>
        <w:spacing w:before="0" w:after="0" w:line="240" w:lineRule="atLeast"/>
        <w:ind w:left="0" w:firstLine="0"/>
        <w:jc w:val="both"/>
        <w:rPr>
          <w:rFonts w:asciiTheme="minorHAnsi" w:hAnsiTheme="minorHAnsi"/>
          <w:sz w:val="22"/>
          <w:szCs w:val="22"/>
        </w:rPr>
      </w:pPr>
      <w:r w:rsidRPr="000C4D3B">
        <w:rPr>
          <w:rFonts w:asciiTheme="minorHAnsi" w:hAnsiTheme="minorHAnsi"/>
          <w:sz w:val="22"/>
          <w:szCs w:val="22"/>
        </w:rPr>
        <w:t>Defects should be dealt with in the next Sprint</w:t>
      </w:r>
    </w:p>
    <w:p w14:paraId="0046C917" w14:textId="77777777" w:rsidR="00211D96" w:rsidRPr="000C4D3B" w:rsidRDefault="00211D96" w:rsidP="00BE7BA1">
      <w:pPr>
        <w:numPr>
          <w:ilvl w:val="0"/>
          <w:numId w:val="35"/>
        </w:numPr>
        <w:tabs>
          <w:tab w:val="left" w:pos="284"/>
        </w:tabs>
        <w:spacing w:before="0" w:after="0" w:line="240" w:lineRule="atLeast"/>
        <w:ind w:left="0" w:firstLine="0"/>
        <w:jc w:val="both"/>
        <w:rPr>
          <w:rFonts w:asciiTheme="minorHAnsi" w:hAnsiTheme="minorHAnsi"/>
          <w:sz w:val="22"/>
          <w:szCs w:val="22"/>
        </w:rPr>
      </w:pPr>
      <w:r w:rsidRPr="000C4D3B">
        <w:rPr>
          <w:rFonts w:asciiTheme="minorHAnsi" w:hAnsiTheme="minorHAnsi"/>
          <w:sz w:val="22"/>
          <w:szCs w:val="22"/>
        </w:rPr>
        <w:t xml:space="preserve">Risk in delivery should be recognized as </w:t>
      </w:r>
      <w:r w:rsidRPr="000C4D3B">
        <w:rPr>
          <w:rFonts w:asciiTheme="minorHAnsi" w:hAnsiTheme="minorHAnsi"/>
          <w:b/>
          <w:bCs/>
          <w:sz w:val="22"/>
          <w:szCs w:val="22"/>
        </w:rPr>
        <w:t>shared</w:t>
      </w:r>
      <w:r w:rsidRPr="000C4D3B">
        <w:rPr>
          <w:rFonts w:asciiTheme="minorHAnsi" w:hAnsiTheme="minorHAnsi"/>
          <w:sz w:val="22"/>
          <w:szCs w:val="22"/>
        </w:rPr>
        <w:t>; resist overall delivery responsibility</w:t>
      </w:r>
    </w:p>
    <w:p w14:paraId="179D104E" w14:textId="54ED80B2" w:rsidR="00211D96" w:rsidRDefault="00211D96" w:rsidP="00764B0B">
      <w:pPr>
        <w:tabs>
          <w:tab w:val="left" w:pos="284"/>
        </w:tabs>
        <w:spacing w:before="0" w:after="0" w:line="240" w:lineRule="atLeast"/>
        <w:jc w:val="both"/>
        <w:rPr>
          <w:rFonts w:asciiTheme="minorHAnsi" w:hAnsiTheme="minorHAnsi"/>
          <w:b/>
          <w:sz w:val="22"/>
          <w:szCs w:val="22"/>
        </w:rPr>
      </w:pPr>
    </w:p>
    <w:p w14:paraId="366F1AE2" w14:textId="321F4735" w:rsidR="00211D96" w:rsidRDefault="00211D96" w:rsidP="00764B0B">
      <w:pPr>
        <w:tabs>
          <w:tab w:val="left" w:pos="284"/>
        </w:tabs>
        <w:spacing w:before="0" w:after="0" w:line="240" w:lineRule="atLeast"/>
        <w:jc w:val="both"/>
        <w:rPr>
          <w:rFonts w:asciiTheme="minorHAnsi" w:hAnsiTheme="minorHAnsi"/>
          <w:b/>
          <w:sz w:val="22"/>
          <w:szCs w:val="22"/>
        </w:rPr>
      </w:pPr>
      <w:r>
        <w:rPr>
          <w:rFonts w:asciiTheme="minorHAnsi" w:hAnsiTheme="minorHAnsi"/>
          <w:b/>
          <w:sz w:val="22"/>
          <w:szCs w:val="22"/>
        </w:rPr>
        <w:t>5) Acceptance</w:t>
      </w:r>
    </w:p>
    <w:p w14:paraId="1B2A3036" w14:textId="77777777" w:rsidR="00211D96" w:rsidRPr="00317ABD" w:rsidRDefault="00211D96" w:rsidP="00BE7BA1">
      <w:pPr>
        <w:numPr>
          <w:ilvl w:val="0"/>
          <w:numId w:val="36"/>
        </w:numPr>
        <w:tabs>
          <w:tab w:val="left" w:pos="284"/>
        </w:tabs>
        <w:spacing w:before="0" w:after="0" w:line="240" w:lineRule="atLeast"/>
        <w:ind w:left="0" w:firstLine="0"/>
        <w:jc w:val="both"/>
        <w:rPr>
          <w:highlight w:val="yellow"/>
        </w:rPr>
      </w:pPr>
      <w:r w:rsidRPr="00317ABD">
        <w:rPr>
          <w:highlight w:val="yellow"/>
        </w:rPr>
        <w:t>Agree to exit criteria prior to the start of a Sprint (i.e., sign-off criteria, Definition of Done)</w:t>
      </w:r>
    </w:p>
    <w:p w14:paraId="3C8850E6" w14:textId="77777777" w:rsidR="00211D96" w:rsidRPr="00317ABD" w:rsidRDefault="00211D96" w:rsidP="00BE7BA1">
      <w:pPr>
        <w:numPr>
          <w:ilvl w:val="0"/>
          <w:numId w:val="36"/>
        </w:numPr>
        <w:tabs>
          <w:tab w:val="left" w:pos="284"/>
        </w:tabs>
        <w:spacing w:before="0" w:after="0" w:line="240" w:lineRule="atLeast"/>
        <w:ind w:left="0" w:firstLine="0"/>
        <w:jc w:val="both"/>
        <w:rPr>
          <w:highlight w:val="yellow"/>
        </w:rPr>
      </w:pPr>
      <w:r w:rsidRPr="00317ABD">
        <w:rPr>
          <w:highlight w:val="yellow"/>
        </w:rPr>
        <w:t xml:space="preserve">Deemed acceptance for lack of timely formal acceptance/rejection of Sprint by Client </w:t>
      </w:r>
    </w:p>
    <w:p w14:paraId="549453C1" w14:textId="77777777" w:rsidR="00211D96" w:rsidRPr="00317ABD" w:rsidRDefault="00211D96" w:rsidP="00BE7BA1">
      <w:pPr>
        <w:numPr>
          <w:ilvl w:val="0"/>
          <w:numId w:val="36"/>
        </w:numPr>
        <w:tabs>
          <w:tab w:val="left" w:pos="284"/>
        </w:tabs>
        <w:spacing w:before="0" w:after="0" w:line="240" w:lineRule="atLeast"/>
        <w:ind w:left="0" w:firstLine="0"/>
        <w:jc w:val="both"/>
        <w:rPr>
          <w:highlight w:val="yellow"/>
        </w:rPr>
      </w:pPr>
      <w:r w:rsidRPr="00317ABD">
        <w:rPr>
          <w:highlight w:val="yellow"/>
        </w:rPr>
        <w:t>Deemed accepted for any deliverable put into productive use</w:t>
      </w:r>
    </w:p>
    <w:p w14:paraId="595E08E6" w14:textId="77777777" w:rsidR="00211D96" w:rsidRPr="00317ABD" w:rsidRDefault="00211D96" w:rsidP="00BE7BA1">
      <w:pPr>
        <w:numPr>
          <w:ilvl w:val="0"/>
          <w:numId w:val="36"/>
        </w:numPr>
        <w:tabs>
          <w:tab w:val="left" w:pos="284"/>
        </w:tabs>
        <w:spacing w:before="0" w:after="0" w:line="240" w:lineRule="atLeast"/>
        <w:ind w:left="0" w:firstLine="0"/>
        <w:jc w:val="both"/>
        <w:rPr>
          <w:highlight w:val="yellow"/>
        </w:rPr>
      </w:pPr>
      <w:r w:rsidRPr="00317ABD">
        <w:rPr>
          <w:highlight w:val="yellow"/>
        </w:rPr>
        <w:t>Client should not be able to reject previously agreed and accepted Sprints and deliverables</w:t>
      </w:r>
    </w:p>
    <w:p w14:paraId="38C5BBC6" w14:textId="77777777" w:rsidR="00211D96" w:rsidRPr="00C847EB" w:rsidRDefault="00211D96" w:rsidP="00764B0B">
      <w:pPr>
        <w:tabs>
          <w:tab w:val="left" w:pos="284"/>
        </w:tabs>
        <w:spacing w:before="0" w:after="0" w:line="240" w:lineRule="atLeast"/>
        <w:jc w:val="both"/>
        <w:rPr>
          <w:rFonts w:asciiTheme="minorHAnsi" w:hAnsiTheme="minorHAnsi"/>
          <w:b/>
          <w:sz w:val="22"/>
          <w:szCs w:val="22"/>
        </w:rPr>
      </w:pPr>
    </w:p>
    <w:p w14:paraId="09D0B9C9" w14:textId="2774186E" w:rsidR="00211D96" w:rsidRDefault="00211D96">
      <w:pPr>
        <w:pStyle w:val="CommentText"/>
      </w:pPr>
    </w:p>
  </w:comment>
  <w:comment w:id="102" w:author="Kumar Deep Das" w:date="2018-05-24T11:40:00Z" w:initials="KDD">
    <w:p w14:paraId="5E52E56D" w14:textId="77777777" w:rsidR="00211D96" w:rsidRDefault="00211D96" w:rsidP="00BB1FBE">
      <w:pPr>
        <w:pStyle w:val="CommentText"/>
      </w:pPr>
      <w:r>
        <w:rPr>
          <w:rStyle w:val="CommentReference"/>
        </w:rPr>
        <w:annotationRef/>
      </w:r>
      <w:r>
        <w:t>Should be able to track it through a system or dashboard should be available realtime</w:t>
      </w:r>
    </w:p>
  </w:comment>
  <w:comment w:id="103" w:author="Bharadwaj, Gaurav" w:date="2018-05-25T12:59:00Z" w:initials="BG">
    <w:p w14:paraId="2D386E3A" w14:textId="77777777" w:rsidR="00211D96" w:rsidRDefault="00211D96" w:rsidP="00BB1FBE">
      <w:pPr>
        <w:pStyle w:val="CommentText"/>
      </w:pPr>
      <w:r>
        <w:rPr>
          <w:rStyle w:val="CommentReference"/>
        </w:rPr>
        <w:annotationRef/>
      </w:r>
      <w:r>
        <w:t>JIRA will be used as part of Tools</w:t>
      </w:r>
    </w:p>
  </w:comment>
  <w:comment w:id="116" w:author="Accenture Legal" w:date="2018-07-05T15:07:00Z" w:initials="ACN Legal">
    <w:p w14:paraId="70A2E220" w14:textId="77777777" w:rsidR="00211D96" w:rsidRDefault="00211D96">
      <w:pPr>
        <w:pStyle w:val="CommentText"/>
        <w:rPr>
          <w:b/>
          <w:highlight w:val="cyan"/>
        </w:rPr>
      </w:pPr>
      <w:r>
        <w:rPr>
          <w:rStyle w:val="CommentReference"/>
        </w:rPr>
        <w:annotationRef/>
      </w:r>
    </w:p>
    <w:p w14:paraId="19FF0724" w14:textId="633E85E1" w:rsidR="00211D96" w:rsidRPr="00D33FA2" w:rsidRDefault="00211D96">
      <w:pPr>
        <w:pStyle w:val="CommentText"/>
        <w:rPr>
          <w:b/>
          <w:highlight w:val="yellow"/>
        </w:rPr>
      </w:pPr>
      <w:r w:rsidRPr="00D33FA2">
        <w:rPr>
          <w:b/>
          <w:highlight w:val="yellow"/>
        </w:rPr>
        <w:t>If we are following Agile methodology, then will there be any SIT as there will be testing in phase manner as per Releases.</w:t>
      </w:r>
    </w:p>
    <w:p w14:paraId="32F0BDA4" w14:textId="56672274" w:rsidR="00211D96" w:rsidRPr="00D33FA2" w:rsidRDefault="00211D96">
      <w:pPr>
        <w:pStyle w:val="CommentText"/>
        <w:rPr>
          <w:b/>
          <w:highlight w:val="yellow"/>
        </w:rPr>
      </w:pPr>
    </w:p>
    <w:p w14:paraId="4DA19322" w14:textId="62AC3FE5" w:rsidR="00211D96" w:rsidRDefault="00211D96">
      <w:pPr>
        <w:pStyle w:val="CommentText"/>
      </w:pPr>
      <w:r w:rsidRPr="00D33FA2">
        <w:rPr>
          <w:b/>
          <w:highlight w:val="yellow"/>
        </w:rPr>
        <w:t>Similar query I have raised below in another SIT clause.</w:t>
      </w:r>
    </w:p>
  </w:comment>
  <w:comment w:id="134" w:author="Kumar Deep Das" w:date="2018-05-24T11:43:00Z" w:initials="KDD">
    <w:p w14:paraId="68E96290" w14:textId="77777777" w:rsidR="00211D96" w:rsidRDefault="00211D96" w:rsidP="00BB1FBE">
      <w:pPr>
        <w:pStyle w:val="CommentText"/>
      </w:pPr>
      <w:r>
        <w:rPr>
          <w:rStyle w:val="CommentReference"/>
        </w:rPr>
        <w:annotationRef/>
      </w:r>
      <w:r>
        <w:t>Please call out the Change Management Process</w:t>
      </w:r>
    </w:p>
  </w:comment>
  <w:comment w:id="135" w:author="Bharadwaj, Gaurav" w:date="2018-05-25T12:59:00Z" w:initials="BG">
    <w:p w14:paraId="5C7710B1" w14:textId="77777777" w:rsidR="00211D96" w:rsidRDefault="00211D96" w:rsidP="00BB1FBE">
      <w:pPr>
        <w:pStyle w:val="CommentText"/>
      </w:pPr>
      <w:r>
        <w:rPr>
          <w:rStyle w:val="CommentReference"/>
        </w:rPr>
        <w:annotationRef/>
      </w:r>
      <w:r>
        <w:t>We will add those section</w:t>
      </w:r>
    </w:p>
  </w:comment>
  <w:comment w:id="236" w:author="Accenture Legal" w:date="2018-07-05T14:42:00Z" w:initials="ACN Legal">
    <w:p w14:paraId="76C35D68" w14:textId="66711EA4" w:rsidR="00211D96" w:rsidRPr="009A5F31" w:rsidRDefault="00211D96">
      <w:pPr>
        <w:pStyle w:val="CommentText"/>
        <w:rPr>
          <w:b/>
        </w:rPr>
      </w:pPr>
      <w:r>
        <w:rPr>
          <w:rStyle w:val="CommentReference"/>
        </w:rPr>
        <w:annotationRef/>
      </w:r>
      <w:r w:rsidRPr="009A5F31">
        <w:rPr>
          <w:b/>
          <w:highlight w:val="yellow"/>
        </w:rPr>
        <w:t>Accenture Internal: Please identify the entities which are covered under this Annexure.</w:t>
      </w:r>
    </w:p>
  </w:comment>
  <w:comment w:id="237" w:author="Bharadwaj, Gaurav" w:date="2018-07-12T12:07:00Z" w:initials="BG">
    <w:p w14:paraId="0B2458D4" w14:textId="643CC6DD" w:rsidR="00211D96" w:rsidRDefault="00211D96">
      <w:pPr>
        <w:pStyle w:val="CommentText"/>
      </w:pPr>
      <w:r>
        <w:rPr>
          <w:rStyle w:val="CommentReference"/>
        </w:rPr>
        <w:annotationRef/>
      </w:r>
      <w:r>
        <w:t>Its covered in implementation diagram</w:t>
      </w:r>
    </w:p>
  </w:comment>
  <w:comment w:id="272" w:author="Bharadwaj, Gaurav" w:date="2018-06-07T10:36:00Z" w:initials="BG">
    <w:p w14:paraId="428FE9C3" w14:textId="3B538B0A" w:rsidR="00211D96" w:rsidRDefault="00211D96">
      <w:pPr>
        <w:pStyle w:val="CommentText"/>
      </w:pPr>
      <w:r>
        <w:rPr>
          <w:rStyle w:val="CommentReference"/>
        </w:rPr>
        <w:annotationRef/>
      </w:r>
      <w:r>
        <w:t>Have added section for UX</w:t>
      </w:r>
    </w:p>
  </w:comment>
  <w:comment w:id="280" w:author="Accenture Legal" w:date="2018-07-05T15:06:00Z" w:initials="ACN Legal">
    <w:p w14:paraId="42E15B7C" w14:textId="5C58E5AB" w:rsidR="00211D96" w:rsidRPr="00A3380F" w:rsidRDefault="00211D96">
      <w:pPr>
        <w:pStyle w:val="CommentText"/>
        <w:rPr>
          <w:b/>
        </w:rPr>
      </w:pPr>
      <w:r>
        <w:rPr>
          <w:rStyle w:val="CommentReference"/>
        </w:rPr>
        <w:annotationRef/>
      </w:r>
      <w:r w:rsidRPr="00D33FA2">
        <w:rPr>
          <w:b/>
          <w:highlight w:val="yellow"/>
        </w:rPr>
        <w:t>Accenture Internal: What is UX approach? Anything different from Waterfall method?</w:t>
      </w:r>
    </w:p>
  </w:comment>
  <w:comment w:id="281" w:author="Bharadwaj, Gaurav" w:date="2018-07-12T12:08:00Z" w:initials="BG">
    <w:p w14:paraId="5E8E4AA3" w14:textId="58AC2A87" w:rsidR="00211D96" w:rsidRDefault="00211D96">
      <w:pPr>
        <w:pStyle w:val="CommentText"/>
      </w:pPr>
      <w:r>
        <w:rPr>
          <w:rStyle w:val="CommentReference"/>
        </w:rPr>
        <w:annotationRef/>
      </w:r>
      <w:r>
        <w:t>UX Approach – Creating UX design and validating with client. Post confirmation doing implementation as per Agile mode by the available team</w:t>
      </w:r>
    </w:p>
  </w:comment>
  <w:comment w:id="321" w:author="Accenture Legal" w:date="2018-07-05T15:04:00Z" w:initials="ACN Legal">
    <w:p w14:paraId="7EB25484" w14:textId="48AB9CD2" w:rsidR="00211D96" w:rsidRPr="005B2FE9" w:rsidRDefault="00211D96">
      <w:pPr>
        <w:pStyle w:val="CommentText"/>
        <w:rPr>
          <w:b/>
        </w:rPr>
      </w:pPr>
      <w:r>
        <w:rPr>
          <w:rStyle w:val="CommentReference"/>
        </w:rPr>
        <w:annotationRef/>
      </w:r>
      <w:r w:rsidRPr="00D33FA2">
        <w:rPr>
          <w:b/>
          <w:highlight w:val="yellow"/>
        </w:rPr>
        <w:t>Internal: If we are following Agile methodology, then will there be any SIT as there will be testing in phase manner as per Releases.</w:t>
      </w:r>
    </w:p>
  </w:comment>
  <w:comment w:id="322" w:author="Bharadwaj, Gaurav" w:date="2018-07-12T12:09:00Z" w:initials="BG">
    <w:p w14:paraId="0F115118" w14:textId="3D95CB00" w:rsidR="00211D96" w:rsidRDefault="00211D96">
      <w:pPr>
        <w:pStyle w:val="CommentText"/>
      </w:pPr>
      <w:r>
        <w:rPr>
          <w:rStyle w:val="CommentReference"/>
        </w:rPr>
        <w:annotationRef/>
      </w:r>
      <w:r>
        <w:t>Model as followed in client. Removed Agile</w:t>
      </w:r>
    </w:p>
  </w:comment>
  <w:comment w:id="323" w:author="Accenture Legal" w:date="2018-07-05T15:03:00Z" w:initials="ACN Legal">
    <w:p w14:paraId="7EBF49A7" w14:textId="63F1BCD0" w:rsidR="00211D96" w:rsidRPr="00580ABE" w:rsidRDefault="00211D96">
      <w:pPr>
        <w:pStyle w:val="CommentText"/>
        <w:rPr>
          <w:b/>
        </w:rPr>
      </w:pPr>
      <w:r>
        <w:rPr>
          <w:rStyle w:val="CommentReference"/>
        </w:rPr>
        <w:annotationRef/>
      </w:r>
      <w:r w:rsidRPr="00580ABE">
        <w:rPr>
          <w:b/>
          <w:highlight w:val="yellow"/>
        </w:rPr>
        <w:t>Accenture Internal: If we are following Agile, then there will be no UAT for the project</w:t>
      </w:r>
    </w:p>
  </w:comment>
  <w:comment w:id="326" w:author="Accenture Legal" w:date="2018-07-04T16:21:00Z" w:initials="ACN Legal">
    <w:p w14:paraId="6ED8A0D7" w14:textId="079F449B" w:rsidR="00211D96" w:rsidRDefault="00211D96">
      <w:pPr>
        <w:pStyle w:val="CommentText"/>
      </w:pPr>
      <w:r>
        <w:rPr>
          <w:rStyle w:val="CommentReference"/>
        </w:rPr>
        <w:annotationRef/>
      </w:r>
    </w:p>
  </w:comment>
  <w:comment w:id="329" w:author="Kumar Deep Das" w:date="2018-05-24T11:48:00Z" w:initials="KDD">
    <w:p w14:paraId="02C6B501" w14:textId="77777777" w:rsidR="00211D96" w:rsidRDefault="00211D96" w:rsidP="009D429F">
      <w:pPr>
        <w:pStyle w:val="CommentText"/>
      </w:pPr>
      <w:r>
        <w:rPr>
          <w:rStyle w:val="CommentReference"/>
        </w:rPr>
        <w:annotationRef/>
      </w:r>
      <w:r>
        <w:t>What about onsite resource requirements?</w:t>
      </w:r>
    </w:p>
  </w:comment>
  <w:comment w:id="330" w:author="Bharadwaj, Gaurav" w:date="2018-05-25T13:06:00Z" w:initials="BG">
    <w:p w14:paraId="1C1AAA47" w14:textId="77777777" w:rsidR="00211D96" w:rsidRDefault="00211D96" w:rsidP="009D429F">
      <w:pPr>
        <w:pStyle w:val="CommentText"/>
      </w:pPr>
      <w:r>
        <w:rPr>
          <w:rStyle w:val="CommentReference"/>
        </w:rPr>
        <w:annotationRef/>
      </w:r>
      <w:r>
        <w:t>Agreed. Key business interfacing roles like: BA’s, Architect, Release Manager and PM will be at onsite</w:t>
      </w:r>
    </w:p>
  </w:comment>
  <w:comment w:id="339" w:author="Kumar Deep Das" w:date="2018-05-24T11:49:00Z" w:initials="KDD">
    <w:p w14:paraId="09BA3BDF" w14:textId="77777777" w:rsidR="00211D96" w:rsidRDefault="00211D96" w:rsidP="009D429F">
      <w:pPr>
        <w:pStyle w:val="CommentText"/>
      </w:pPr>
      <w:r>
        <w:rPr>
          <w:rStyle w:val="CommentReference"/>
        </w:rPr>
        <w:annotationRef/>
      </w:r>
      <w:r>
        <w:t>No abbreviations</w:t>
      </w:r>
    </w:p>
  </w:comment>
  <w:comment w:id="343" w:author="Kumar Deep Das" w:date="2018-05-24T11:50:00Z" w:initials="KDD">
    <w:p w14:paraId="489783AC" w14:textId="77777777" w:rsidR="00211D96" w:rsidRDefault="00211D96" w:rsidP="009D429F">
      <w:pPr>
        <w:pStyle w:val="CommentText"/>
      </w:pPr>
      <w:r>
        <w:rPr>
          <w:rStyle w:val="CommentReference"/>
        </w:rPr>
        <w:annotationRef/>
      </w:r>
      <w:r>
        <w:t>Design document has to be signed off in relation to the entities</w:t>
      </w:r>
    </w:p>
  </w:comment>
  <w:comment w:id="344" w:author="Kumar Deep Das" w:date="2018-05-24T11:51:00Z" w:initials="KDD">
    <w:p w14:paraId="77A34286" w14:textId="77777777" w:rsidR="00211D96" w:rsidRDefault="00211D96" w:rsidP="009D429F">
      <w:pPr>
        <w:pStyle w:val="CommentText"/>
      </w:pPr>
      <w:r>
        <w:rPr>
          <w:rStyle w:val="CommentReference"/>
        </w:rPr>
        <w:annotationRef/>
      </w:r>
      <w:r>
        <w:t>What will be the control points for this?</w:t>
      </w:r>
    </w:p>
  </w:comment>
  <w:comment w:id="345" w:author="Bharadwaj, Gaurav" w:date="2018-05-25T13:11:00Z" w:initials="BG">
    <w:p w14:paraId="4D3BF987" w14:textId="77777777" w:rsidR="00211D96" w:rsidRDefault="00211D96" w:rsidP="009D429F">
      <w:pPr>
        <w:pStyle w:val="CommentText"/>
      </w:pPr>
      <w:r>
        <w:rPr>
          <w:rStyle w:val="CommentReference"/>
        </w:rPr>
        <w:annotationRef/>
      </w:r>
      <w:r>
        <w:rPr>
          <w:rStyle w:val="CommentReference"/>
        </w:rPr>
        <w:t>Agreed Exit criteria is the control</w:t>
      </w:r>
    </w:p>
  </w:comment>
  <w:comment w:id="347" w:author="Kumar Deep Das" w:date="2018-05-24T11:52:00Z" w:initials="KDD">
    <w:p w14:paraId="10E08AC9" w14:textId="77777777" w:rsidR="00211D96" w:rsidRDefault="00211D96" w:rsidP="009D429F">
      <w:pPr>
        <w:pStyle w:val="CommentText"/>
      </w:pPr>
      <w:r>
        <w:rPr>
          <w:rStyle w:val="CommentReference"/>
        </w:rPr>
        <w:annotationRef/>
      </w:r>
      <w:r>
        <w:t xml:space="preserve">May not always stand true for all case. How will the exceptions be handled? </w:t>
      </w:r>
    </w:p>
  </w:comment>
  <w:comment w:id="348" w:author="Bharadwaj, Gaurav" w:date="2018-05-25T13:12:00Z" w:initials="BG">
    <w:p w14:paraId="1138F33A" w14:textId="77777777" w:rsidR="00211D96" w:rsidRDefault="00211D96" w:rsidP="009D429F">
      <w:pPr>
        <w:pStyle w:val="CommentText"/>
      </w:pPr>
      <w:r>
        <w:rPr>
          <w:rStyle w:val="CommentReference"/>
        </w:rPr>
        <w:annotationRef/>
      </w:r>
      <w:r>
        <w:t>Will be dealt case on case basis through delivery steerco</w:t>
      </w:r>
    </w:p>
  </w:comment>
  <w:comment w:id="357" w:author="Kumar Deep Das" w:date="2018-05-24T11:56:00Z" w:initials="KDD">
    <w:p w14:paraId="7B223F72" w14:textId="77777777" w:rsidR="00211D96" w:rsidRDefault="00211D96" w:rsidP="009D429F">
      <w:pPr>
        <w:pStyle w:val="CommentText"/>
      </w:pPr>
      <w:r>
        <w:rPr>
          <w:rStyle w:val="CommentReference"/>
        </w:rPr>
        <w:annotationRef/>
      </w:r>
      <w:r>
        <w:t>To be part of transition, accepted by Accenture</w:t>
      </w:r>
    </w:p>
  </w:comment>
  <w:comment w:id="358" w:author="Kumar Deep Das" w:date="2018-05-24T11:56:00Z" w:initials="KDD">
    <w:p w14:paraId="6BE8E6A2" w14:textId="77777777" w:rsidR="00211D96" w:rsidRDefault="00211D96" w:rsidP="009D429F">
      <w:pPr>
        <w:pStyle w:val="CommentText"/>
      </w:pPr>
      <w:r>
        <w:rPr>
          <w:rStyle w:val="CommentReference"/>
        </w:rPr>
        <w:annotationRef/>
      </w:r>
      <w:r>
        <w:t>Current processes are weak. Accenture as a part of P&amp;P need to define this as well</w:t>
      </w:r>
    </w:p>
  </w:comment>
  <w:comment w:id="359" w:author="Bharadwaj, Gaurav" w:date="2018-05-25T13:15:00Z" w:initials="BG">
    <w:p w14:paraId="60E4B62F" w14:textId="77777777" w:rsidR="00211D96" w:rsidRDefault="00211D96" w:rsidP="009D429F">
      <w:pPr>
        <w:pStyle w:val="CommentText"/>
      </w:pPr>
      <w:r>
        <w:t xml:space="preserve">Agreed. </w:t>
      </w:r>
      <w:r>
        <w:rPr>
          <w:rStyle w:val="CommentReference"/>
        </w:rPr>
        <w:annotationRef/>
      </w:r>
      <w:r>
        <w:t>Process will be defined</w:t>
      </w:r>
    </w:p>
  </w:comment>
  <w:comment w:id="360" w:author="Accenture Legal" w:date="2018-07-04T16:21:00Z" w:initials="ACN Legal">
    <w:p w14:paraId="365D97FF" w14:textId="3F9CD42C" w:rsidR="00211D96" w:rsidRDefault="00211D96">
      <w:pPr>
        <w:pStyle w:val="CommentText"/>
      </w:pPr>
      <w:r>
        <w:rPr>
          <w:rStyle w:val="CommentReference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24DC57FA" w15:done="0"/>
  <w15:commentEx w15:paraId="4971CFB1" w15:done="0"/>
  <w15:commentEx w15:paraId="5CBE7F3D" w15:done="0"/>
  <w15:commentEx w15:paraId="09D0B9C9" w15:done="0"/>
  <w15:commentEx w15:paraId="5E52E56D" w15:done="0"/>
  <w15:commentEx w15:paraId="2D386E3A" w15:paraIdParent="5E52E56D" w15:done="0"/>
  <w15:commentEx w15:paraId="4DA19322" w15:done="0"/>
  <w15:commentEx w15:paraId="68E96290" w15:done="0"/>
  <w15:commentEx w15:paraId="5C7710B1" w15:paraIdParent="68E96290" w15:done="0"/>
  <w15:commentEx w15:paraId="76C35D68" w15:done="0"/>
  <w15:commentEx w15:paraId="0B2458D4" w15:paraIdParent="76C35D68" w15:done="0"/>
  <w15:commentEx w15:paraId="428FE9C3" w15:done="0"/>
  <w15:commentEx w15:paraId="42E15B7C" w15:done="0"/>
  <w15:commentEx w15:paraId="5E8E4AA3" w15:paraIdParent="42E15B7C" w15:done="0"/>
  <w15:commentEx w15:paraId="7EB25484" w15:done="0"/>
  <w15:commentEx w15:paraId="0F115118" w15:paraIdParent="7EB25484" w15:done="0"/>
  <w15:commentEx w15:paraId="7EBF49A7" w15:done="0"/>
  <w15:commentEx w15:paraId="6ED8A0D7" w15:done="0"/>
  <w15:commentEx w15:paraId="02C6B501" w15:done="0"/>
  <w15:commentEx w15:paraId="1C1AAA47" w15:paraIdParent="02C6B501" w15:done="0"/>
  <w15:commentEx w15:paraId="09BA3BDF" w15:done="0"/>
  <w15:commentEx w15:paraId="489783AC" w15:done="0"/>
  <w15:commentEx w15:paraId="77A34286" w15:done="0"/>
  <w15:commentEx w15:paraId="4D3BF987" w15:paraIdParent="77A34286" w15:done="0"/>
  <w15:commentEx w15:paraId="10E08AC9" w15:done="0"/>
  <w15:commentEx w15:paraId="1138F33A" w15:paraIdParent="10E08AC9" w15:done="0"/>
  <w15:commentEx w15:paraId="7B223F72" w15:done="0"/>
  <w15:commentEx w15:paraId="6BE8E6A2" w15:done="0"/>
  <w15:commentEx w15:paraId="60E4B62F" w15:paraIdParent="6BE8E6A2" w15:done="0"/>
  <w15:commentEx w15:paraId="365D97FF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24DC57FA" w16cid:durableId="1EE898CF"/>
  <w16cid:commentId w16cid:paraId="4971CFB1" w16cid:durableId="1EB676C5"/>
  <w16cid:commentId w16cid:paraId="5CBE7F3D" w16cid:durableId="1EE8A3BC"/>
  <w16cid:commentId w16cid:paraId="09D0B9C9" w16cid:durableId="1EE8A8CB"/>
  <w16cid:commentId w16cid:paraId="5E52E56D" w16cid:durableId="1EB67A2B"/>
  <w16cid:commentId w16cid:paraId="2D386E3A" w16cid:durableId="1EB67A2A"/>
  <w16cid:commentId w16cid:paraId="4DA19322" w16cid:durableId="1EE8B2CC"/>
  <w16cid:commentId w16cid:paraId="68E96290" w16cid:durableId="1EB67A29"/>
  <w16cid:commentId w16cid:paraId="5C7710B1" w16cid:durableId="1EB67A28"/>
  <w16cid:commentId w16cid:paraId="76C35D68" w16cid:durableId="1EE8ACE4"/>
  <w16cid:commentId w16cid:paraId="0B2458D4" w16cid:durableId="1EF1C2F3"/>
  <w16cid:commentId w16cid:paraId="428FE9C3" w16cid:durableId="1EC38915"/>
  <w16cid:commentId w16cid:paraId="42E15B7C" w16cid:durableId="1EE8B285"/>
  <w16cid:commentId w16cid:paraId="5E8E4AA3" w16cid:durableId="1EF1C333"/>
  <w16cid:commentId w16cid:paraId="7EB25484" w16cid:durableId="1EE8B20E"/>
  <w16cid:commentId w16cid:paraId="0F115118" w16cid:durableId="1EF1C375"/>
  <w16cid:commentId w16cid:paraId="7EBF49A7" w16cid:durableId="1EE8B1D5"/>
  <w16cid:commentId w16cid:paraId="6ED8A0D7" w16cid:durableId="1EE7726E"/>
  <w16cid:commentId w16cid:paraId="02C6B501" w16cid:durableId="1EB12528"/>
  <w16cid:commentId w16cid:paraId="1C1AAA47" w16cid:durableId="1EB288E6"/>
  <w16cid:commentId w16cid:paraId="09BA3BDF" w16cid:durableId="1EB1254A"/>
  <w16cid:commentId w16cid:paraId="77A34286" w16cid:durableId="1EB125D0"/>
  <w16cid:commentId w16cid:paraId="4D3BF987" w16cid:durableId="1EB28A0A"/>
  <w16cid:commentId w16cid:paraId="10E08AC9" w16cid:durableId="1EB125E6"/>
  <w16cid:commentId w16cid:paraId="1138F33A" w16cid:durableId="1EB28A41"/>
  <w16cid:commentId w16cid:paraId="7B223F72" w16cid:durableId="1EB126E4"/>
  <w16cid:commentId w16cid:paraId="6BE8E6A2" w16cid:durableId="1EB12709"/>
  <w16cid:commentId w16cid:paraId="60E4B62F" w16cid:durableId="1EB28AED"/>
  <w16cid:commentId w16cid:paraId="365D97FF" w16cid:durableId="1EE77299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A5320F6" w14:textId="77777777" w:rsidR="00F34A4B" w:rsidRDefault="00F34A4B" w:rsidP="00804D28">
      <w:pPr>
        <w:spacing w:before="0" w:after="0" w:line="240" w:lineRule="auto"/>
      </w:pPr>
      <w:r>
        <w:separator/>
      </w:r>
    </w:p>
  </w:endnote>
  <w:endnote w:type="continuationSeparator" w:id="0">
    <w:p w14:paraId="1D2E78FF" w14:textId="77777777" w:rsidR="00F34A4B" w:rsidRDefault="00F34A4B" w:rsidP="00804D28">
      <w:pPr>
        <w:spacing w:before="0" w:after="0" w:line="240" w:lineRule="auto"/>
      </w:pPr>
      <w:r>
        <w:continuationSeparator/>
      </w:r>
    </w:p>
  </w:endnote>
  <w:endnote w:type="continuationNotice" w:id="1">
    <w:p w14:paraId="4F9653B6" w14:textId="77777777" w:rsidR="00F34A4B" w:rsidRDefault="00F34A4B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Lucida Grande">
    <w:altName w:val="Segoe UI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11492728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47E0F006" w14:textId="2A52AF7F" w:rsidR="00211D96" w:rsidRDefault="00211D96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t>Confidential EBEX Ltd &amp; Accenture Solution Pvt. Ltd.</w:t>
        </w:r>
        <w:r>
          <w:tab/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601F1">
          <w:rPr>
            <w:noProof/>
          </w:rPr>
          <w:t>11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537E96A5" w14:textId="77777777" w:rsidR="00211D96" w:rsidRDefault="00211D9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9827C26" w14:textId="77777777" w:rsidR="00F34A4B" w:rsidRDefault="00F34A4B" w:rsidP="00804D28">
      <w:pPr>
        <w:spacing w:before="0" w:after="0" w:line="240" w:lineRule="auto"/>
      </w:pPr>
      <w:r>
        <w:separator/>
      </w:r>
    </w:p>
  </w:footnote>
  <w:footnote w:type="continuationSeparator" w:id="0">
    <w:p w14:paraId="5693F7CC" w14:textId="77777777" w:rsidR="00F34A4B" w:rsidRDefault="00F34A4B" w:rsidP="00804D28">
      <w:pPr>
        <w:spacing w:before="0" w:after="0" w:line="240" w:lineRule="auto"/>
      </w:pPr>
      <w:r>
        <w:continuationSeparator/>
      </w:r>
    </w:p>
  </w:footnote>
  <w:footnote w:type="continuationNotice" w:id="1">
    <w:p w14:paraId="6CF68339" w14:textId="77777777" w:rsidR="00F34A4B" w:rsidRDefault="00F34A4B">
      <w:pPr>
        <w:spacing w:before="0"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8AA2A1" w14:textId="07E556FF" w:rsidR="00211D96" w:rsidRDefault="00211D96">
    <w:pPr>
      <w:pStyle w:val="Header"/>
    </w:pPr>
    <w:r>
      <w:t>ESSEL APPLICATION DEVELOPMENT ANNEXURE</w:t>
    </w:r>
  </w:p>
  <w:p w14:paraId="54412E5B" w14:textId="77777777" w:rsidR="00211D96" w:rsidRDefault="00211D9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D22F83"/>
    <w:multiLevelType w:val="hybridMultilevel"/>
    <w:tmpl w:val="F64E9EF0"/>
    <w:lvl w:ilvl="0" w:tplc="35D0EC7E">
      <w:start w:val="1"/>
      <w:numFmt w:val="lowerLetter"/>
      <w:lvlText w:val="(%1)"/>
      <w:lvlJc w:val="left"/>
      <w:pPr>
        <w:ind w:left="720" w:hanging="360"/>
      </w:pPr>
      <w:rPr>
        <w:rFonts w:hint="default"/>
        <w:caps w:val="0"/>
        <w:strike w:val="0"/>
        <w:dstrike w:val="0"/>
        <w:vanish w:val="0"/>
        <w:color w:val="auto"/>
        <w:vertAlign w:val="baseline"/>
      </w:r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4C0CF8"/>
    <w:multiLevelType w:val="hybridMultilevel"/>
    <w:tmpl w:val="564ABBA0"/>
    <w:lvl w:ilvl="0" w:tplc="82742564">
      <w:start w:val="1"/>
      <w:numFmt w:val="bullet"/>
      <w:pStyle w:val="TableBullet1"/>
      <w:lvlText w:val=""/>
      <w:lvlJc w:val="left"/>
      <w:pPr>
        <w:ind w:left="720" w:hanging="360"/>
      </w:pPr>
      <w:rPr>
        <w:rFonts w:ascii="Symbol" w:hAnsi="Symbol" w:hint="default"/>
        <w:caps w:val="0"/>
        <w:strike w:val="0"/>
        <w:dstrike w:val="0"/>
        <w:vanish w:val="0"/>
        <w:color w:val="auto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3241E6"/>
    <w:multiLevelType w:val="hybridMultilevel"/>
    <w:tmpl w:val="C3DAF6E6"/>
    <w:lvl w:ilvl="0" w:tplc="5CD0FE8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0D822F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5CC5CD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46650C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9FC942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4AC1BC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B8E820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D0C85C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9D0B35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18C748FE"/>
    <w:multiLevelType w:val="multilevel"/>
    <w:tmpl w:val="DD8CD2DC"/>
    <w:lvl w:ilvl="0">
      <w:start w:val="1"/>
      <w:numFmt w:val="decimal"/>
      <w:pStyle w:val="Heading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ascii="Arial" w:hAnsi="Arial" w:cs="Arial"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Heading9"/>
      <w:lvlText w:val=""/>
      <w:lvlJc w:val="left"/>
      <w:pPr>
        <w:ind w:left="0" w:hanging="32767"/>
      </w:pPr>
      <w:rPr>
        <w:rFonts w:hint="default"/>
      </w:rPr>
    </w:lvl>
  </w:abstractNum>
  <w:abstractNum w:abstractNumId="4" w15:restartNumberingAfterBreak="0">
    <w:nsid w:val="19DC5461"/>
    <w:multiLevelType w:val="hybridMultilevel"/>
    <w:tmpl w:val="5B460B06"/>
    <w:lvl w:ilvl="0" w:tplc="A2285702">
      <w:start w:val="1"/>
      <w:numFmt w:val="lowerLetter"/>
      <w:lvlText w:val="(%1)"/>
      <w:lvlJc w:val="left"/>
      <w:pPr>
        <w:ind w:left="720" w:hanging="360"/>
      </w:pPr>
      <w:rPr>
        <w:rFonts w:hint="default"/>
        <w:caps w:val="0"/>
        <w:strike w:val="0"/>
        <w:dstrike w:val="0"/>
        <w:vanish w:val="0"/>
        <w:color w:val="auto"/>
        <w:vertAlign w:val="baseline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681627"/>
    <w:multiLevelType w:val="hybridMultilevel"/>
    <w:tmpl w:val="594E9168"/>
    <w:lvl w:ilvl="0" w:tplc="B63CBBC6">
      <w:start w:val="1"/>
      <w:numFmt w:val="bullet"/>
      <w:pStyle w:val="Bullet1"/>
      <w:lvlText w:val=""/>
      <w:lvlJc w:val="left"/>
      <w:pPr>
        <w:ind w:left="1170" w:hanging="360"/>
      </w:pPr>
      <w:rPr>
        <w:rFonts w:ascii="Symbol" w:hAnsi="Symbol" w:hint="default"/>
        <w:caps w:val="0"/>
        <w:strike w:val="0"/>
        <w:dstrike w:val="0"/>
        <w:vanish w:val="0"/>
        <w:color w:val="auto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6" w15:restartNumberingAfterBreak="0">
    <w:nsid w:val="1C7865BB"/>
    <w:multiLevelType w:val="hybridMultilevel"/>
    <w:tmpl w:val="B7D849D4"/>
    <w:lvl w:ilvl="0" w:tplc="35D0EC7E">
      <w:start w:val="1"/>
      <w:numFmt w:val="lowerLetter"/>
      <w:lvlText w:val="(%1)"/>
      <w:lvlJc w:val="left"/>
      <w:pPr>
        <w:ind w:left="720" w:hanging="360"/>
      </w:pPr>
      <w:rPr>
        <w:rFonts w:hint="default"/>
        <w:caps w:val="0"/>
        <w:strike w:val="0"/>
        <w:dstrike w:val="0"/>
        <w:vanish w:val="0"/>
        <w:color w:val="auto"/>
        <w:vertAlign w:val="baseline"/>
      </w:r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3CA27EBC">
      <w:start w:val="1"/>
      <w:numFmt w:val="decimal"/>
      <w:lvlText w:val="%3)"/>
      <w:lvlJc w:val="left"/>
      <w:pPr>
        <w:ind w:left="234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E936CC"/>
    <w:multiLevelType w:val="hybridMultilevel"/>
    <w:tmpl w:val="F26A86CC"/>
    <w:lvl w:ilvl="0" w:tplc="E7DA299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D885A3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88652C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178BCB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5B25EB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23E39B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1A4BDC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FE863E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8F8349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23367842"/>
    <w:multiLevelType w:val="hybridMultilevel"/>
    <w:tmpl w:val="918AE0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1776E1"/>
    <w:multiLevelType w:val="hybridMultilevel"/>
    <w:tmpl w:val="061A720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DE3418"/>
    <w:multiLevelType w:val="multilevel"/>
    <w:tmpl w:val="B874C0DC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080" w:hanging="360"/>
      </w:pPr>
      <w:rPr>
        <w:rFonts w:hint="default"/>
        <w:b w:val="0"/>
      </w:rPr>
    </w:lvl>
    <w:lvl w:ilvl="3">
      <w:start w:val="1"/>
      <w:numFmt w:val="lowerLetter"/>
      <w:lvlText w:val="%4)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Letter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lowerRoman"/>
      <w:lvlText w:val="(%7)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(%8)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(%9)"/>
      <w:lvlJc w:val="left"/>
      <w:pPr>
        <w:ind w:left="3240" w:hanging="360"/>
      </w:pPr>
      <w:rPr>
        <w:rFonts w:hint="default"/>
      </w:rPr>
    </w:lvl>
  </w:abstractNum>
  <w:abstractNum w:abstractNumId="11" w15:restartNumberingAfterBreak="0">
    <w:nsid w:val="29E60E9E"/>
    <w:multiLevelType w:val="hybridMultilevel"/>
    <w:tmpl w:val="C74401AE"/>
    <w:lvl w:ilvl="0" w:tplc="D02245B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67845A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058694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99A5BE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8C2ECA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C66E32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13888C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29EEBE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972F99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302F2637"/>
    <w:multiLevelType w:val="hybridMultilevel"/>
    <w:tmpl w:val="88B03AFA"/>
    <w:lvl w:ilvl="0" w:tplc="ADA06244">
      <w:start w:val="1"/>
      <w:numFmt w:val="lowerRoman"/>
      <w:pStyle w:val="Bulleti"/>
      <w:lvlText w:val="(%1)"/>
      <w:lvlJc w:val="left"/>
      <w:pPr>
        <w:ind w:left="1800" w:hanging="360"/>
      </w:pPr>
      <w:rPr>
        <w:rFonts w:ascii="Arial" w:eastAsia="Arial" w:hAnsi="Arial" w:cs="Arial" w:hint="default"/>
        <w:spacing w:val="-1"/>
        <w:w w:val="109"/>
        <w:sz w:val="18"/>
        <w:szCs w:val="18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 w15:restartNumberingAfterBreak="0">
    <w:nsid w:val="31C50118"/>
    <w:multiLevelType w:val="hybridMultilevel"/>
    <w:tmpl w:val="4F6086F8"/>
    <w:lvl w:ilvl="0" w:tplc="80FA6CF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EC2A08C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Lucida Grande" w:hAnsi="Lucida Grande" w:hint="default"/>
      </w:rPr>
    </w:lvl>
    <w:lvl w:ilvl="2" w:tplc="C7F8125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C92F3A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728FD9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5E660E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BA00A3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24AFDC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B38257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320C4256"/>
    <w:multiLevelType w:val="hybridMultilevel"/>
    <w:tmpl w:val="5582D58A"/>
    <w:lvl w:ilvl="0" w:tplc="B3F654B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1BE425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5AC6FE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D8AE3B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BAE2CE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39A08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B40309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B409B8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D141F5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34863ADE"/>
    <w:multiLevelType w:val="hybridMultilevel"/>
    <w:tmpl w:val="4B627D0A"/>
    <w:lvl w:ilvl="0" w:tplc="5094CB96">
      <w:start w:val="1"/>
      <w:numFmt w:val="lowerRoman"/>
      <w:lvlText w:val="(%1)"/>
      <w:lvlJc w:val="left"/>
      <w:pPr>
        <w:ind w:left="720" w:hanging="360"/>
      </w:pPr>
      <w:rPr>
        <w:rFonts w:ascii="Arial" w:eastAsia="Arial" w:hAnsi="Arial" w:cs="Arial" w:hint="default"/>
        <w:spacing w:val="-1"/>
        <w:w w:val="109"/>
        <w:sz w:val="18"/>
        <w:szCs w:val="1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5B10F65"/>
    <w:multiLevelType w:val="multilevel"/>
    <w:tmpl w:val="E77889C6"/>
    <w:styleLink w:val="HeadingStyles"/>
    <w:lvl w:ilvl="0">
      <w:start w:val="1"/>
      <w:numFmt w:val="decimal"/>
      <w:pStyle w:val="Heading10"/>
      <w:lvlText w:val="%1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pStyle w:val="Heading20"/>
      <w:lvlText w:val="%1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pStyle w:val="Heading30"/>
      <w:lvlText w:val="%1.%2.%3"/>
      <w:lvlJc w:val="left"/>
      <w:pPr>
        <w:tabs>
          <w:tab w:val="num" w:pos="1622"/>
        </w:tabs>
        <w:ind w:left="1622" w:hanging="902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17" w15:restartNumberingAfterBreak="0">
    <w:nsid w:val="35F77DF2"/>
    <w:multiLevelType w:val="hybridMultilevel"/>
    <w:tmpl w:val="061A720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69358D9"/>
    <w:multiLevelType w:val="hybridMultilevel"/>
    <w:tmpl w:val="2146C718"/>
    <w:lvl w:ilvl="0" w:tplc="95EA9832">
      <w:start w:val="1"/>
      <w:numFmt w:val="lowerLetter"/>
      <w:lvlText w:val="(%1)"/>
      <w:lvlJc w:val="left"/>
      <w:pPr>
        <w:ind w:left="720" w:hanging="360"/>
      </w:pPr>
      <w:rPr>
        <w:rFonts w:hint="default"/>
        <w:caps w:val="0"/>
        <w:strike w:val="0"/>
        <w:dstrike w:val="0"/>
        <w:vanish w:val="0"/>
        <w:color w:val="auto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79E57EF"/>
    <w:multiLevelType w:val="hybridMultilevel"/>
    <w:tmpl w:val="6C241056"/>
    <w:lvl w:ilvl="0" w:tplc="04522D5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B90AF3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5F8ABDE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7012E18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45F64D0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9BD818D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794E3F6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3D22B6E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3CCE2F1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0" w15:restartNumberingAfterBreak="0">
    <w:nsid w:val="3B310D21"/>
    <w:multiLevelType w:val="hybridMultilevel"/>
    <w:tmpl w:val="DD8C081E"/>
    <w:lvl w:ilvl="0" w:tplc="AF166B1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4520B9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6B02B40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554A677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00FE61D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04BE488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A36E65B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67F6BEE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1C62360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1" w15:restartNumberingAfterBreak="0">
    <w:nsid w:val="41C72669"/>
    <w:multiLevelType w:val="hybridMultilevel"/>
    <w:tmpl w:val="689EE35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DC131AF"/>
    <w:multiLevelType w:val="hybridMultilevel"/>
    <w:tmpl w:val="988E1F44"/>
    <w:lvl w:ilvl="0" w:tplc="C444D78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AFB42C6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8A624EE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643264A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BFC8CE4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B2948AE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ACD01C6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5FA6C5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2CF4E91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3" w15:restartNumberingAfterBreak="0">
    <w:nsid w:val="4DCE2600"/>
    <w:multiLevelType w:val="hybridMultilevel"/>
    <w:tmpl w:val="F7A4F756"/>
    <w:lvl w:ilvl="0" w:tplc="2ABAAB2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C8E881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3D2240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628E7D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79CA33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6CA039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D826A2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AEC775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70AE2B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4FD13E1C"/>
    <w:multiLevelType w:val="hybridMultilevel"/>
    <w:tmpl w:val="3336196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522362AB"/>
    <w:multiLevelType w:val="hybridMultilevel"/>
    <w:tmpl w:val="061A720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6D570F6"/>
    <w:multiLevelType w:val="hybridMultilevel"/>
    <w:tmpl w:val="7D102C60"/>
    <w:lvl w:ilvl="0" w:tplc="ECA03A00">
      <w:start w:val="1"/>
      <w:numFmt w:val="decimal"/>
      <w:pStyle w:val="CaptionforTable"/>
      <w:suff w:val="space"/>
      <w:lvlText w:val="Table %1."/>
      <w:lvlJc w:val="left"/>
      <w:pPr>
        <w:ind w:left="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81B5F99"/>
    <w:multiLevelType w:val="hybridMultilevel"/>
    <w:tmpl w:val="74AA39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94F03BD"/>
    <w:multiLevelType w:val="hybridMultilevel"/>
    <w:tmpl w:val="4D62049C"/>
    <w:lvl w:ilvl="0" w:tplc="4A341EF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594603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190174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C82EF9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EEA4EC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E8ED63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99A4AB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EEAAD3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B56225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5FE234C0"/>
    <w:multiLevelType w:val="multilevel"/>
    <w:tmpl w:val="D6C274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0" w15:restartNumberingAfterBreak="0">
    <w:nsid w:val="618E5413"/>
    <w:multiLevelType w:val="hybridMultilevel"/>
    <w:tmpl w:val="5FCC6E78"/>
    <w:lvl w:ilvl="0" w:tplc="9064B95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32C558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D9A97D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F903A4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A98A29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35C2D7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72C068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714A59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288E43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1" w15:restartNumberingAfterBreak="0">
    <w:nsid w:val="659B3F38"/>
    <w:multiLevelType w:val="hybridMultilevel"/>
    <w:tmpl w:val="08562820"/>
    <w:lvl w:ilvl="0" w:tplc="A92C719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02A4AA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858E3DD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21AE5B5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93A6C3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A30C8C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3F087C9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18A4C83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3CABD5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2" w15:restartNumberingAfterBreak="0">
    <w:nsid w:val="6E311253"/>
    <w:multiLevelType w:val="hybridMultilevel"/>
    <w:tmpl w:val="670CD58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73E44519"/>
    <w:multiLevelType w:val="hybridMultilevel"/>
    <w:tmpl w:val="0AAA7A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45120DD"/>
    <w:multiLevelType w:val="hybridMultilevel"/>
    <w:tmpl w:val="051EC074"/>
    <w:lvl w:ilvl="0" w:tplc="9AEE130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BAE41D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D0C87D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61672E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1C8B6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F746FB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F1AED3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200D71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31284A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5" w15:restartNumberingAfterBreak="0">
    <w:nsid w:val="7C5F280F"/>
    <w:multiLevelType w:val="hybridMultilevel"/>
    <w:tmpl w:val="DD1AB0BA"/>
    <w:lvl w:ilvl="0" w:tplc="4ED25D8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F900FB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97057F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876C90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DE8E22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E06073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37E4B1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9CE95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280781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26"/>
  </w:num>
  <w:num w:numId="2">
    <w:abstractNumId w:val="3"/>
  </w:num>
  <w:num w:numId="3">
    <w:abstractNumId w:val="4"/>
  </w:num>
  <w:num w:numId="4">
    <w:abstractNumId w:val="18"/>
  </w:num>
  <w:num w:numId="5">
    <w:abstractNumId w:val="15"/>
  </w:num>
  <w:num w:numId="6">
    <w:abstractNumId w:val="0"/>
  </w:num>
  <w:num w:numId="7">
    <w:abstractNumId w:val="5"/>
  </w:num>
  <w:num w:numId="8">
    <w:abstractNumId w:val="16"/>
    <w:lvlOverride w:ilvl="0">
      <w:lvl w:ilvl="0">
        <w:start w:val="1"/>
        <w:numFmt w:val="decimal"/>
        <w:pStyle w:val="Heading10"/>
        <w:lvlText w:val="%1"/>
        <w:lvlJc w:val="left"/>
        <w:pPr>
          <w:tabs>
            <w:tab w:val="num" w:pos="720"/>
          </w:tabs>
          <w:ind w:left="720" w:hanging="720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20"/>
        <w:lvlText w:val="%1.%2"/>
        <w:lvlJc w:val="left"/>
        <w:pPr>
          <w:tabs>
            <w:tab w:val="num" w:pos="720"/>
          </w:tabs>
          <w:ind w:left="720" w:hanging="720"/>
        </w:pPr>
        <w:rPr>
          <w:rFonts w:hint="default"/>
        </w:rPr>
      </w:lvl>
    </w:lvlOverride>
    <w:lvlOverride w:ilvl="2">
      <w:lvl w:ilvl="2">
        <w:start w:val="1"/>
        <w:numFmt w:val="decimal"/>
        <w:pStyle w:val="Heading30"/>
        <w:lvlText w:val="%1.%2.%3"/>
        <w:lvlJc w:val="left"/>
        <w:pPr>
          <w:tabs>
            <w:tab w:val="num" w:pos="1622"/>
          </w:tabs>
          <w:ind w:left="1622" w:hanging="902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tabs>
            <w:tab w:val="num" w:pos="2160"/>
          </w:tabs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2880"/>
          </w:tabs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3240"/>
          </w:tabs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3960"/>
          </w:tabs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4680"/>
          </w:tabs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5040"/>
          </w:tabs>
          <w:ind w:left="4320" w:hanging="1440"/>
        </w:pPr>
        <w:rPr>
          <w:rFonts w:hint="default"/>
        </w:rPr>
      </w:lvl>
    </w:lvlOverride>
  </w:num>
  <w:num w:numId="9">
    <w:abstractNumId w:val="16"/>
  </w:num>
  <w:num w:numId="10">
    <w:abstractNumId w:val="24"/>
  </w:num>
  <w:num w:numId="11">
    <w:abstractNumId w:val="32"/>
  </w:num>
  <w:num w:numId="12">
    <w:abstractNumId w:val="1"/>
  </w:num>
  <w:num w:numId="13">
    <w:abstractNumId w:val="13"/>
  </w:num>
  <w:num w:numId="14">
    <w:abstractNumId w:val="35"/>
  </w:num>
  <w:num w:numId="15">
    <w:abstractNumId w:val="7"/>
  </w:num>
  <w:num w:numId="16">
    <w:abstractNumId w:val="6"/>
  </w:num>
  <w:num w:numId="17">
    <w:abstractNumId w:val="11"/>
  </w:num>
  <w:num w:numId="18">
    <w:abstractNumId w:val="8"/>
  </w:num>
  <w:num w:numId="19">
    <w:abstractNumId w:val="33"/>
  </w:num>
  <w:num w:numId="20">
    <w:abstractNumId w:val="12"/>
  </w:num>
  <w:num w:numId="21">
    <w:abstractNumId w:val="12"/>
    <w:lvlOverride w:ilvl="0">
      <w:startOverride w:val="1"/>
    </w:lvlOverride>
  </w:num>
  <w:num w:numId="22">
    <w:abstractNumId w:val="21"/>
  </w:num>
  <w:num w:numId="23">
    <w:abstractNumId w:val="9"/>
  </w:num>
  <w:num w:numId="24">
    <w:abstractNumId w:val="25"/>
  </w:num>
  <w:num w:numId="25">
    <w:abstractNumId w:val="17"/>
  </w:num>
  <w:num w:numId="26">
    <w:abstractNumId w:val="28"/>
  </w:num>
  <w:num w:numId="27">
    <w:abstractNumId w:val="14"/>
  </w:num>
  <w:num w:numId="28">
    <w:abstractNumId w:val="30"/>
  </w:num>
  <w:num w:numId="29">
    <w:abstractNumId w:val="34"/>
  </w:num>
  <w:num w:numId="30">
    <w:abstractNumId w:val="23"/>
  </w:num>
  <w:num w:numId="31">
    <w:abstractNumId w:val="10"/>
  </w:num>
  <w:num w:numId="32">
    <w:abstractNumId w:val="20"/>
  </w:num>
  <w:num w:numId="33">
    <w:abstractNumId w:val="31"/>
  </w:num>
  <w:num w:numId="34">
    <w:abstractNumId w:val="27"/>
  </w:num>
  <w:num w:numId="35">
    <w:abstractNumId w:val="19"/>
  </w:num>
  <w:num w:numId="36">
    <w:abstractNumId w:val="22"/>
  </w:num>
  <w:num w:numId="37">
    <w:abstractNumId w:val="29"/>
  </w:num>
  <w:num w:numId="38">
    <w:abstractNumId w:val="2"/>
  </w:num>
  <w:numIdMacAtCleanup w:val="36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Accenture Legal">
    <w15:presenceInfo w15:providerId="None" w15:userId="Accenture Legal"/>
  </w15:person>
  <w15:person w15:author="Bharadwaj, Gaurav">
    <w15:presenceInfo w15:providerId="AD" w15:userId="S-1-5-21-329068152-1454471165-1417001333-669409"/>
  </w15:person>
  <w15:person w15:author="Gautam, Neha Misra">
    <w15:presenceInfo w15:providerId="AD" w15:userId="S-1-5-21-329068152-1454471165-1417001333-1674501"/>
  </w15:person>
  <w15:person w15:author="Dilip, Guruprasad">
    <w15:presenceInfo w15:providerId="AD" w15:userId="S-1-5-21-329068152-1454471165-1417001333-5065077"/>
  </w15:person>
  <w15:person w15:author="Kumar Deep Das">
    <w15:presenceInfo w15:providerId="AD" w15:userId="S-1-5-21-593217728-1822968330-3247592482-144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1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4301"/>
    <w:rsid w:val="000158C5"/>
    <w:rsid w:val="000175F0"/>
    <w:rsid w:val="00030DA5"/>
    <w:rsid w:val="00034003"/>
    <w:rsid w:val="00042212"/>
    <w:rsid w:val="000442AE"/>
    <w:rsid w:val="00047CC9"/>
    <w:rsid w:val="000601F1"/>
    <w:rsid w:val="000668E1"/>
    <w:rsid w:val="00066C3F"/>
    <w:rsid w:val="00076269"/>
    <w:rsid w:val="00077A80"/>
    <w:rsid w:val="000A05EE"/>
    <w:rsid w:val="000A3613"/>
    <w:rsid w:val="000A38CB"/>
    <w:rsid w:val="000A3E8D"/>
    <w:rsid w:val="000B7F79"/>
    <w:rsid w:val="000C278C"/>
    <w:rsid w:val="000D0433"/>
    <w:rsid w:val="000D51AF"/>
    <w:rsid w:val="000D6917"/>
    <w:rsid w:val="000D7973"/>
    <w:rsid w:val="000E3F63"/>
    <w:rsid w:val="000E63A8"/>
    <w:rsid w:val="000E68DF"/>
    <w:rsid w:val="000E7E57"/>
    <w:rsid w:val="000F26EA"/>
    <w:rsid w:val="000F6B09"/>
    <w:rsid w:val="00104202"/>
    <w:rsid w:val="0011439F"/>
    <w:rsid w:val="0011740A"/>
    <w:rsid w:val="00124B79"/>
    <w:rsid w:val="0012554E"/>
    <w:rsid w:val="00146570"/>
    <w:rsid w:val="0015187E"/>
    <w:rsid w:val="00153F26"/>
    <w:rsid w:val="001558B1"/>
    <w:rsid w:val="00160760"/>
    <w:rsid w:val="00164460"/>
    <w:rsid w:val="00165C63"/>
    <w:rsid w:val="00180E49"/>
    <w:rsid w:val="00191BF8"/>
    <w:rsid w:val="00193E84"/>
    <w:rsid w:val="001A0418"/>
    <w:rsid w:val="001B5F0D"/>
    <w:rsid w:val="001C5811"/>
    <w:rsid w:val="001D441A"/>
    <w:rsid w:val="001E3158"/>
    <w:rsid w:val="001E56D0"/>
    <w:rsid w:val="001F16B8"/>
    <w:rsid w:val="001F1D97"/>
    <w:rsid w:val="001F450F"/>
    <w:rsid w:val="00204E5B"/>
    <w:rsid w:val="00211D96"/>
    <w:rsid w:val="002153DB"/>
    <w:rsid w:val="00217E88"/>
    <w:rsid w:val="00231BA2"/>
    <w:rsid w:val="00233433"/>
    <w:rsid w:val="00235233"/>
    <w:rsid w:val="00236F27"/>
    <w:rsid w:val="00240559"/>
    <w:rsid w:val="002458EE"/>
    <w:rsid w:val="00260CB3"/>
    <w:rsid w:val="002724CC"/>
    <w:rsid w:val="002759E7"/>
    <w:rsid w:val="002836F4"/>
    <w:rsid w:val="00283951"/>
    <w:rsid w:val="002866F4"/>
    <w:rsid w:val="00291B36"/>
    <w:rsid w:val="002A34C6"/>
    <w:rsid w:val="002A7E00"/>
    <w:rsid w:val="002B0968"/>
    <w:rsid w:val="002B3922"/>
    <w:rsid w:val="002B53E1"/>
    <w:rsid w:val="002C55C8"/>
    <w:rsid w:val="002C766C"/>
    <w:rsid w:val="002D48F2"/>
    <w:rsid w:val="002E5658"/>
    <w:rsid w:val="002E5B15"/>
    <w:rsid w:val="002E6136"/>
    <w:rsid w:val="003035B8"/>
    <w:rsid w:val="0030546C"/>
    <w:rsid w:val="003138B3"/>
    <w:rsid w:val="003146CA"/>
    <w:rsid w:val="0031765A"/>
    <w:rsid w:val="00320C76"/>
    <w:rsid w:val="003225B2"/>
    <w:rsid w:val="0032550D"/>
    <w:rsid w:val="003434FA"/>
    <w:rsid w:val="003500E4"/>
    <w:rsid w:val="00364222"/>
    <w:rsid w:val="00372DAA"/>
    <w:rsid w:val="00375F64"/>
    <w:rsid w:val="0038635B"/>
    <w:rsid w:val="0039415A"/>
    <w:rsid w:val="003A4B04"/>
    <w:rsid w:val="003D1F02"/>
    <w:rsid w:val="003E6A9F"/>
    <w:rsid w:val="003F5267"/>
    <w:rsid w:val="00404DFE"/>
    <w:rsid w:val="00412FE3"/>
    <w:rsid w:val="00430440"/>
    <w:rsid w:val="004314AE"/>
    <w:rsid w:val="004342E0"/>
    <w:rsid w:val="0044473C"/>
    <w:rsid w:val="00445228"/>
    <w:rsid w:val="00447560"/>
    <w:rsid w:val="004500BB"/>
    <w:rsid w:val="004531CC"/>
    <w:rsid w:val="00455819"/>
    <w:rsid w:val="0046555F"/>
    <w:rsid w:val="0046561C"/>
    <w:rsid w:val="00483D1C"/>
    <w:rsid w:val="004A0ED2"/>
    <w:rsid w:val="004A745F"/>
    <w:rsid w:val="004B4239"/>
    <w:rsid w:val="004B68F1"/>
    <w:rsid w:val="004C0845"/>
    <w:rsid w:val="004C2D94"/>
    <w:rsid w:val="004D1070"/>
    <w:rsid w:val="004D51E9"/>
    <w:rsid w:val="004D6847"/>
    <w:rsid w:val="004E0C4D"/>
    <w:rsid w:val="004E4CE7"/>
    <w:rsid w:val="004E5B48"/>
    <w:rsid w:val="004E6E4F"/>
    <w:rsid w:val="004F29A6"/>
    <w:rsid w:val="004F4F91"/>
    <w:rsid w:val="004F7024"/>
    <w:rsid w:val="00502369"/>
    <w:rsid w:val="00507A45"/>
    <w:rsid w:val="0051120F"/>
    <w:rsid w:val="0051781B"/>
    <w:rsid w:val="00525890"/>
    <w:rsid w:val="005265BB"/>
    <w:rsid w:val="00532802"/>
    <w:rsid w:val="00555E3A"/>
    <w:rsid w:val="00576AD7"/>
    <w:rsid w:val="005775AC"/>
    <w:rsid w:val="00580ABE"/>
    <w:rsid w:val="00583E8A"/>
    <w:rsid w:val="00593293"/>
    <w:rsid w:val="00595C1F"/>
    <w:rsid w:val="005A33C1"/>
    <w:rsid w:val="005B2FE9"/>
    <w:rsid w:val="005B52B4"/>
    <w:rsid w:val="005C0010"/>
    <w:rsid w:val="005C649B"/>
    <w:rsid w:val="005C7840"/>
    <w:rsid w:val="005D6DB6"/>
    <w:rsid w:val="005D7DDE"/>
    <w:rsid w:val="005E10B4"/>
    <w:rsid w:val="005E25FD"/>
    <w:rsid w:val="005E3B6C"/>
    <w:rsid w:val="005E73DB"/>
    <w:rsid w:val="005E7D5A"/>
    <w:rsid w:val="005F23EF"/>
    <w:rsid w:val="005F3BB4"/>
    <w:rsid w:val="00601FB6"/>
    <w:rsid w:val="00602EEF"/>
    <w:rsid w:val="00606D0B"/>
    <w:rsid w:val="0061009F"/>
    <w:rsid w:val="00612259"/>
    <w:rsid w:val="006164E6"/>
    <w:rsid w:val="00624301"/>
    <w:rsid w:val="00625311"/>
    <w:rsid w:val="006416E7"/>
    <w:rsid w:val="006423BF"/>
    <w:rsid w:val="00661F44"/>
    <w:rsid w:val="00665DDE"/>
    <w:rsid w:val="00667318"/>
    <w:rsid w:val="006735AB"/>
    <w:rsid w:val="00676385"/>
    <w:rsid w:val="00677E6A"/>
    <w:rsid w:val="00683515"/>
    <w:rsid w:val="00686F4F"/>
    <w:rsid w:val="00695DB7"/>
    <w:rsid w:val="0069692B"/>
    <w:rsid w:val="006A72A8"/>
    <w:rsid w:val="006B2B0F"/>
    <w:rsid w:val="006B6D82"/>
    <w:rsid w:val="006C0E48"/>
    <w:rsid w:val="006C6A5A"/>
    <w:rsid w:val="006D2801"/>
    <w:rsid w:val="006D2F8F"/>
    <w:rsid w:val="006D4AD7"/>
    <w:rsid w:val="006D7C8C"/>
    <w:rsid w:val="006E50B1"/>
    <w:rsid w:val="006F3DD4"/>
    <w:rsid w:val="006F6361"/>
    <w:rsid w:val="00704108"/>
    <w:rsid w:val="00710DC2"/>
    <w:rsid w:val="00717C3F"/>
    <w:rsid w:val="00732660"/>
    <w:rsid w:val="00732804"/>
    <w:rsid w:val="00734AEB"/>
    <w:rsid w:val="007365DA"/>
    <w:rsid w:val="00760303"/>
    <w:rsid w:val="00761B6F"/>
    <w:rsid w:val="00762DC1"/>
    <w:rsid w:val="00763394"/>
    <w:rsid w:val="00764B0B"/>
    <w:rsid w:val="007819DF"/>
    <w:rsid w:val="0079117F"/>
    <w:rsid w:val="00792922"/>
    <w:rsid w:val="007A25A9"/>
    <w:rsid w:val="007B1086"/>
    <w:rsid w:val="007B2CEB"/>
    <w:rsid w:val="007B4DF4"/>
    <w:rsid w:val="007B7B07"/>
    <w:rsid w:val="007D38E3"/>
    <w:rsid w:val="007D4D95"/>
    <w:rsid w:val="007D5390"/>
    <w:rsid w:val="007D5D7B"/>
    <w:rsid w:val="007E0C1F"/>
    <w:rsid w:val="007E1B43"/>
    <w:rsid w:val="007F0C9E"/>
    <w:rsid w:val="007F1892"/>
    <w:rsid w:val="008003B9"/>
    <w:rsid w:val="00804D28"/>
    <w:rsid w:val="00805350"/>
    <w:rsid w:val="0081542A"/>
    <w:rsid w:val="008208E6"/>
    <w:rsid w:val="008214CF"/>
    <w:rsid w:val="0084068E"/>
    <w:rsid w:val="00841A74"/>
    <w:rsid w:val="00841EE7"/>
    <w:rsid w:val="00850808"/>
    <w:rsid w:val="008610F7"/>
    <w:rsid w:val="0087112E"/>
    <w:rsid w:val="008873DE"/>
    <w:rsid w:val="00887FA2"/>
    <w:rsid w:val="008965B1"/>
    <w:rsid w:val="008A1493"/>
    <w:rsid w:val="008A186B"/>
    <w:rsid w:val="008A494B"/>
    <w:rsid w:val="008B095F"/>
    <w:rsid w:val="008B6C04"/>
    <w:rsid w:val="008E394F"/>
    <w:rsid w:val="008E484F"/>
    <w:rsid w:val="008E7A17"/>
    <w:rsid w:val="009150BB"/>
    <w:rsid w:val="00924111"/>
    <w:rsid w:val="00934978"/>
    <w:rsid w:val="0093525A"/>
    <w:rsid w:val="009405D5"/>
    <w:rsid w:val="00956819"/>
    <w:rsid w:val="00963D95"/>
    <w:rsid w:val="00964AC7"/>
    <w:rsid w:val="00966335"/>
    <w:rsid w:val="00973EA8"/>
    <w:rsid w:val="00975D03"/>
    <w:rsid w:val="00975F57"/>
    <w:rsid w:val="00977E02"/>
    <w:rsid w:val="00986D0D"/>
    <w:rsid w:val="00994A46"/>
    <w:rsid w:val="009979FB"/>
    <w:rsid w:val="009A2E86"/>
    <w:rsid w:val="009A5F31"/>
    <w:rsid w:val="009B5959"/>
    <w:rsid w:val="009C23BF"/>
    <w:rsid w:val="009C3C8B"/>
    <w:rsid w:val="009C6CA1"/>
    <w:rsid w:val="009D2845"/>
    <w:rsid w:val="009D429F"/>
    <w:rsid w:val="009D7F1D"/>
    <w:rsid w:val="009F18EF"/>
    <w:rsid w:val="009F2AD1"/>
    <w:rsid w:val="00A11BF3"/>
    <w:rsid w:val="00A131B4"/>
    <w:rsid w:val="00A143C6"/>
    <w:rsid w:val="00A151FC"/>
    <w:rsid w:val="00A21A95"/>
    <w:rsid w:val="00A24245"/>
    <w:rsid w:val="00A25CC5"/>
    <w:rsid w:val="00A26410"/>
    <w:rsid w:val="00A312D0"/>
    <w:rsid w:val="00A3233D"/>
    <w:rsid w:val="00A3380F"/>
    <w:rsid w:val="00A435A0"/>
    <w:rsid w:val="00A47861"/>
    <w:rsid w:val="00A645A7"/>
    <w:rsid w:val="00A668A6"/>
    <w:rsid w:val="00A71CAD"/>
    <w:rsid w:val="00A728FA"/>
    <w:rsid w:val="00A83A4B"/>
    <w:rsid w:val="00A8499D"/>
    <w:rsid w:val="00AA3024"/>
    <w:rsid w:val="00AA365C"/>
    <w:rsid w:val="00AA6C36"/>
    <w:rsid w:val="00AB2453"/>
    <w:rsid w:val="00AB627E"/>
    <w:rsid w:val="00AC2D15"/>
    <w:rsid w:val="00AC3BFD"/>
    <w:rsid w:val="00AC6986"/>
    <w:rsid w:val="00AD0C62"/>
    <w:rsid w:val="00AD1021"/>
    <w:rsid w:val="00AD6820"/>
    <w:rsid w:val="00AE7503"/>
    <w:rsid w:val="00B03883"/>
    <w:rsid w:val="00B2167C"/>
    <w:rsid w:val="00B25951"/>
    <w:rsid w:val="00B26100"/>
    <w:rsid w:val="00B33E26"/>
    <w:rsid w:val="00B37DC3"/>
    <w:rsid w:val="00B7183B"/>
    <w:rsid w:val="00B756EB"/>
    <w:rsid w:val="00BA2FDF"/>
    <w:rsid w:val="00BB1FBE"/>
    <w:rsid w:val="00BB21F2"/>
    <w:rsid w:val="00BC55B4"/>
    <w:rsid w:val="00BE71F4"/>
    <w:rsid w:val="00BE7BA1"/>
    <w:rsid w:val="00C02F0A"/>
    <w:rsid w:val="00C07830"/>
    <w:rsid w:val="00C15C8E"/>
    <w:rsid w:val="00C233F3"/>
    <w:rsid w:val="00C3116E"/>
    <w:rsid w:val="00C34207"/>
    <w:rsid w:val="00C44DAF"/>
    <w:rsid w:val="00C53CC6"/>
    <w:rsid w:val="00C54E80"/>
    <w:rsid w:val="00C60576"/>
    <w:rsid w:val="00C613F4"/>
    <w:rsid w:val="00C64588"/>
    <w:rsid w:val="00C64A0E"/>
    <w:rsid w:val="00C67E1E"/>
    <w:rsid w:val="00C71E7B"/>
    <w:rsid w:val="00C80A26"/>
    <w:rsid w:val="00C80BBE"/>
    <w:rsid w:val="00C822C6"/>
    <w:rsid w:val="00C82626"/>
    <w:rsid w:val="00C847EB"/>
    <w:rsid w:val="00C9347D"/>
    <w:rsid w:val="00CA30F4"/>
    <w:rsid w:val="00CA3AA0"/>
    <w:rsid w:val="00CB51BC"/>
    <w:rsid w:val="00CB7D98"/>
    <w:rsid w:val="00CC3A87"/>
    <w:rsid w:val="00CD3B6C"/>
    <w:rsid w:val="00CD507B"/>
    <w:rsid w:val="00CD53F5"/>
    <w:rsid w:val="00CE03AF"/>
    <w:rsid w:val="00CE1A86"/>
    <w:rsid w:val="00CE5129"/>
    <w:rsid w:val="00CF3E7F"/>
    <w:rsid w:val="00CF75FA"/>
    <w:rsid w:val="00D1599E"/>
    <w:rsid w:val="00D16979"/>
    <w:rsid w:val="00D27135"/>
    <w:rsid w:val="00D27580"/>
    <w:rsid w:val="00D310D8"/>
    <w:rsid w:val="00D324F3"/>
    <w:rsid w:val="00D33FA2"/>
    <w:rsid w:val="00D70CA2"/>
    <w:rsid w:val="00D73431"/>
    <w:rsid w:val="00D75363"/>
    <w:rsid w:val="00D86C09"/>
    <w:rsid w:val="00D87387"/>
    <w:rsid w:val="00D8769F"/>
    <w:rsid w:val="00DA5234"/>
    <w:rsid w:val="00DA61BC"/>
    <w:rsid w:val="00DB3E42"/>
    <w:rsid w:val="00DD029E"/>
    <w:rsid w:val="00DD0F5D"/>
    <w:rsid w:val="00DD2FC8"/>
    <w:rsid w:val="00DD5A25"/>
    <w:rsid w:val="00DD61AF"/>
    <w:rsid w:val="00DE4B9B"/>
    <w:rsid w:val="00DE77A6"/>
    <w:rsid w:val="00DF124A"/>
    <w:rsid w:val="00DF4EC4"/>
    <w:rsid w:val="00E000ED"/>
    <w:rsid w:val="00E0530B"/>
    <w:rsid w:val="00E07908"/>
    <w:rsid w:val="00E21EC8"/>
    <w:rsid w:val="00E22D9D"/>
    <w:rsid w:val="00E246C8"/>
    <w:rsid w:val="00E24951"/>
    <w:rsid w:val="00E35EEE"/>
    <w:rsid w:val="00E43E1F"/>
    <w:rsid w:val="00E562C1"/>
    <w:rsid w:val="00E61446"/>
    <w:rsid w:val="00E61F24"/>
    <w:rsid w:val="00E67413"/>
    <w:rsid w:val="00E80E78"/>
    <w:rsid w:val="00E813EB"/>
    <w:rsid w:val="00E86727"/>
    <w:rsid w:val="00E86CF7"/>
    <w:rsid w:val="00E927C2"/>
    <w:rsid w:val="00EB5EA9"/>
    <w:rsid w:val="00EB7925"/>
    <w:rsid w:val="00EC4C11"/>
    <w:rsid w:val="00EC6F0C"/>
    <w:rsid w:val="00ED3328"/>
    <w:rsid w:val="00ED7B6D"/>
    <w:rsid w:val="00EE0967"/>
    <w:rsid w:val="00EF21EF"/>
    <w:rsid w:val="00F01722"/>
    <w:rsid w:val="00F01D7F"/>
    <w:rsid w:val="00F12D01"/>
    <w:rsid w:val="00F132CB"/>
    <w:rsid w:val="00F17655"/>
    <w:rsid w:val="00F22446"/>
    <w:rsid w:val="00F22D32"/>
    <w:rsid w:val="00F25DEC"/>
    <w:rsid w:val="00F329E8"/>
    <w:rsid w:val="00F34A4B"/>
    <w:rsid w:val="00F50D06"/>
    <w:rsid w:val="00F55E5C"/>
    <w:rsid w:val="00F600D9"/>
    <w:rsid w:val="00F670D7"/>
    <w:rsid w:val="00F80526"/>
    <w:rsid w:val="00F84463"/>
    <w:rsid w:val="00F86854"/>
    <w:rsid w:val="00F911BE"/>
    <w:rsid w:val="00FA18FD"/>
    <w:rsid w:val="00FA4857"/>
    <w:rsid w:val="00FA5B42"/>
    <w:rsid w:val="00FA5BBF"/>
    <w:rsid w:val="00FA73C8"/>
    <w:rsid w:val="00FB63FD"/>
    <w:rsid w:val="00FB7272"/>
    <w:rsid w:val="00FC19F4"/>
    <w:rsid w:val="00FF35C9"/>
    <w:rsid w:val="00FF6C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876D728"/>
  <w15:chartTrackingRefBased/>
  <w15:docId w15:val="{CF618347-A611-4A47-8ED3-9D421EB165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nhideWhenUsed/>
    <w:rsid w:val="00624301"/>
    <w:pPr>
      <w:spacing w:before="60" w:after="120" w:line="260" w:lineRule="exact"/>
    </w:pPr>
    <w:rPr>
      <w:rFonts w:ascii="Arial" w:hAnsi="Arial" w:cs="Times New Roman"/>
      <w:sz w:val="20"/>
      <w:szCs w:val="20"/>
    </w:rPr>
  </w:style>
  <w:style w:type="paragraph" w:styleId="Heading1">
    <w:name w:val="heading 1"/>
    <w:next w:val="Normal"/>
    <w:link w:val="Heading1Char"/>
    <w:qFormat/>
    <w:rsid w:val="00624301"/>
    <w:pPr>
      <w:keepNext/>
      <w:numPr>
        <w:numId w:val="2"/>
      </w:numPr>
      <w:spacing w:before="240" w:after="0" w:line="240" w:lineRule="auto"/>
      <w:outlineLvl w:val="0"/>
    </w:pPr>
    <w:rPr>
      <w:rFonts w:ascii="Arial" w:hAnsi="Arial" w:cs="Arial"/>
      <w:b/>
      <w:color w:val="000000" w:themeColor="text1"/>
      <w:sz w:val="28"/>
      <w:szCs w:val="24"/>
    </w:rPr>
  </w:style>
  <w:style w:type="paragraph" w:styleId="Heading2">
    <w:name w:val="heading 2"/>
    <w:next w:val="Normal"/>
    <w:link w:val="Heading2Char"/>
    <w:qFormat/>
    <w:rsid w:val="00624301"/>
    <w:pPr>
      <w:numPr>
        <w:ilvl w:val="1"/>
        <w:numId w:val="2"/>
      </w:numPr>
      <w:spacing w:before="240" w:after="0" w:line="240" w:lineRule="auto"/>
      <w:outlineLvl w:val="1"/>
    </w:pPr>
    <w:rPr>
      <w:rFonts w:ascii="Arial" w:hAnsi="Arial" w:cs="Times New Roman"/>
      <w:b/>
      <w:color w:val="000000" w:themeColor="text1"/>
      <w:szCs w:val="24"/>
    </w:rPr>
  </w:style>
  <w:style w:type="paragraph" w:styleId="Heading3">
    <w:name w:val="heading 3"/>
    <w:next w:val="Normal"/>
    <w:link w:val="Heading3Char"/>
    <w:qFormat/>
    <w:rsid w:val="00624301"/>
    <w:pPr>
      <w:numPr>
        <w:ilvl w:val="2"/>
        <w:numId w:val="2"/>
      </w:numPr>
      <w:spacing w:before="240" w:after="0" w:line="240" w:lineRule="auto"/>
      <w:outlineLvl w:val="2"/>
    </w:pPr>
    <w:rPr>
      <w:rFonts w:ascii="Arial" w:hAnsi="Arial" w:cs="Times New Roman"/>
      <w:b/>
      <w:szCs w:val="24"/>
    </w:rPr>
  </w:style>
  <w:style w:type="paragraph" w:styleId="Heading4">
    <w:name w:val="heading 4"/>
    <w:next w:val="Normal"/>
    <w:link w:val="Heading4Char"/>
    <w:uiPriority w:val="9"/>
    <w:rsid w:val="00624301"/>
    <w:pPr>
      <w:numPr>
        <w:ilvl w:val="3"/>
        <w:numId w:val="2"/>
      </w:numPr>
      <w:spacing w:before="240" w:after="0" w:line="240" w:lineRule="auto"/>
      <w:outlineLvl w:val="3"/>
    </w:pPr>
    <w:rPr>
      <w:rFonts w:ascii="Arial" w:hAnsi="Arial" w:cs="Times New Roman"/>
      <w:color w:val="ED7D31" w:themeColor="accent2"/>
      <w:sz w:val="24"/>
      <w:szCs w:val="24"/>
    </w:rPr>
  </w:style>
  <w:style w:type="paragraph" w:styleId="Heading5">
    <w:name w:val="heading 5"/>
    <w:next w:val="Normal"/>
    <w:link w:val="Heading5Char"/>
    <w:uiPriority w:val="9"/>
    <w:qFormat/>
    <w:rsid w:val="00624301"/>
    <w:pPr>
      <w:numPr>
        <w:ilvl w:val="4"/>
        <w:numId w:val="2"/>
      </w:numPr>
      <w:spacing w:before="240" w:after="0" w:line="240" w:lineRule="auto"/>
      <w:outlineLvl w:val="4"/>
    </w:pPr>
    <w:rPr>
      <w:rFonts w:ascii="Arial" w:hAnsi="Arial" w:cs="Times New Roman"/>
      <w:i/>
      <w:color w:val="4472C4" w:themeColor="accent1"/>
      <w:sz w:val="24"/>
      <w:szCs w:val="24"/>
    </w:rPr>
  </w:style>
  <w:style w:type="paragraph" w:styleId="Heading6">
    <w:name w:val="heading 6"/>
    <w:next w:val="Normal"/>
    <w:link w:val="Heading6Char"/>
    <w:uiPriority w:val="9"/>
    <w:rsid w:val="00624301"/>
    <w:pPr>
      <w:numPr>
        <w:ilvl w:val="5"/>
        <w:numId w:val="2"/>
      </w:numPr>
      <w:spacing w:before="240" w:after="0" w:line="240" w:lineRule="auto"/>
      <w:outlineLvl w:val="5"/>
    </w:pPr>
    <w:rPr>
      <w:rFonts w:ascii="Arial" w:hAnsi="Arial" w:cs="Times New Roman"/>
      <w:color w:val="4472C4" w:themeColor="accent1"/>
      <w:sz w:val="24"/>
      <w:szCs w:val="24"/>
    </w:rPr>
  </w:style>
  <w:style w:type="paragraph" w:styleId="Heading9">
    <w:name w:val="heading 9"/>
    <w:next w:val="Normal"/>
    <w:link w:val="Heading9Char"/>
    <w:uiPriority w:val="9"/>
    <w:rsid w:val="00624301"/>
    <w:pPr>
      <w:numPr>
        <w:ilvl w:val="8"/>
        <w:numId w:val="2"/>
      </w:numPr>
      <w:spacing w:before="240" w:after="0" w:line="240" w:lineRule="auto"/>
      <w:outlineLvl w:val="8"/>
    </w:pPr>
    <w:rPr>
      <w:rFonts w:ascii="Arial" w:eastAsiaTheme="majorEastAsia" w:hAnsi="Arial" w:cs="Times New Roman"/>
      <w:b/>
      <w:iCs/>
      <w:color w:val="4472C4" w:themeColor="accent1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624301"/>
    <w:rPr>
      <w:rFonts w:ascii="Arial" w:hAnsi="Arial" w:cs="Arial"/>
      <w:b/>
      <w:color w:val="000000" w:themeColor="text1"/>
      <w:sz w:val="28"/>
      <w:szCs w:val="24"/>
    </w:rPr>
  </w:style>
  <w:style w:type="character" w:customStyle="1" w:styleId="Heading2Char">
    <w:name w:val="Heading 2 Char"/>
    <w:basedOn w:val="DefaultParagraphFont"/>
    <w:link w:val="Heading2"/>
    <w:rsid w:val="00624301"/>
    <w:rPr>
      <w:rFonts w:ascii="Arial" w:hAnsi="Arial" w:cs="Times New Roman"/>
      <w:b/>
      <w:color w:val="000000" w:themeColor="text1"/>
      <w:szCs w:val="24"/>
    </w:rPr>
  </w:style>
  <w:style w:type="character" w:customStyle="1" w:styleId="Heading3Char">
    <w:name w:val="Heading 3 Char"/>
    <w:basedOn w:val="DefaultParagraphFont"/>
    <w:link w:val="Heading3"/>
    <w:rsid w:val="00624301"/>
    <w:rPr>
      <w:rFonts w:ascii="Arial" w:hAnsi="Arial" w:cs="Times New Roman"/>
      <w:b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24301"/>
    <w:rPr>
      <w:rFonts w:ascii="Arial" w:hAnsi="Arial" w:cs="Times New Roman"/>
      <w:color w:val="ED7D31" w:themeColor="accent2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624301"/>
    <w:rPr>
      <w:rFonts w:ascii="Arial" w:hAnsi="Arial" w:cs="Times New Roman"/>
      <w:i/>
      <w:color w:val="4472C4" w:themeColor="accent1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rsid w:val="00624301"/>
    <w:rPr>
      <w:rFonts w:ascii="Arial" w:hAnsi="Arial" w:cs="Times New Roman"/>
      <w:color w:val="4472C4" w:themeColor="accent1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rsid w:val="00624301"/>
    <w:rPr>
      <w:rFonts w:ascii="Arial" w:eastAsiaTheme="majorEastAsia" w:hAnsi="Arial" w:cs="Times New Roman"/>
      <w:b/>
      <w:iCs/>
      <w:color w:val="4472C4" w:themeColor="accent1"/>
      <w:sz w:val="24"/>
      <w:szCs w:val="24"/>
    </w:rPr>
  </w:style>
  <w:style w:type="table" w:styleId="TableGrid">
    <w:name w:val="Table Grid"/>
    <w:basedOn w:val="TableNormal"/>
    <w:uiPriority w:val="39"/>
    <w:rsid w:val="00624301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rPr>
        <w:color w:val="FFFFFF" w:themeColor="background1"/>
      </w:rPr>
      <w:tblPr/>
      <w:tcPr>
        <w:shd w:val="clear" w:color="auto" w:fill="2F5496" w:themeFill="accent1" w:themeFillShade="BF"/>
      </w:tcPr>
    </w:tblStylePr>
  </w:style>
  <w:style w:type="paragraph" w:customStyle="1" w:styleId="TableText">
    <w:name w:val="Table Text"/>
    <w:link w:val="TableTextChar"/>
    <w:rsid w:val="00624301"/>
    <w:pPr>
      <w:spacing w:before="60" w:after="60" w:line="276" w:lineRule="auto"/>
    </w:pPr>
    <w:rPr>
      <w:rFonts w:ascii="Arial" w:hAnsi="Arial" w:cs="Arial"/>
      <w:sz w:val="20"/>
      <w:szCs w:val="18"/>
    </w:rPr>
  </w:style>
  <w:style w:type="character" w:customStyle="1" w:styleId="TableTextChar">
    <w:name w:val="Table Text Char"/>
    <w:basedOn w:val="DefaultParagraphFont"/>
    <w:link w:val="TableText"/>
    <w:rsid w:val="00624301"/>
    <w:rPr>
      <w:rFonts w:ascii="Arial" w:hAnsi="Arial" w:cs="Arial"/>
      <w:sz w:val="20"/>
      <w:szCs w:val="18"/>
    </w:rPr>
  </w:style>
  <w:style w:type="paragraph" w:customStyle="1" w:styleId="CaptionforTable">
    <w:name w:val="Caption for Table"/>
    <w:basedOn w:val="Normal"/>
    <w:rsid w:val="00624301"/>
    <w:pPr>
      <w:numPr>
        <w:numId w:val="1"/>
      </w:numPr>
      <w:spacing w:line="240" w:lineRule="auto"/>
      <w:jc w:val="center"/>
    </w:pPr>
    <w:rPr>
      <w:b/>
      <w:szCs w:val="24"/>
    </w:rPr>
  </w:style>
  <w:style w:type="paragraph" w:styleId="ListParagraph">
    <w:name w:val="List Paragraph"/>
    <w:aliases w:val="Bullet List,FooterText,List Paragraph1,Use Case List Paragraph,lp1,lp11,TOC style,Proposal Bullet List,Bulleted Text,Figure_name,Heading Bullet,Level3 Bullet,Bullet- First level,Numbered Indented Text,Listenabsatz1,List NUmber,Style 2"/>
    <w:basedOn w:val="Normal"/>
    <w:link w:val="ListParagraphChar"/>
    <w:uiPriority w:val="34"/>
    <w:qFormat/>
    <w:rsid w:val="00624301"/>
    <w:pPr>
      <w:ind w:left="720"/>
      <w:contextualSpacing/>
    </w:pPr>
  </w:style>
  <w:style w:type="character" w:customStyle="1" w:styleId="ListParagraphChar">
    <w:name w:val="List Paragraph Char"/>
    <w:aliases w:val="Bullet List Char,FooterText Char,List Paragraph1 Char,Use Case List Paragraph Char,lp1 Char,lp11 Char,TOC style Char,Proposal Bullet List Char,Bulleted Text Char,Figure_name Char,Heading Bullet Char,Level3 Bullet Char,Style 2 Char"/>
    <w:basedOn w:val="DefaultParagraphFont"/>
    <w:link w:val="ListParagraph"/>
    <w:uiPriority w:val="34"/>
    <w:qFormat/>
    <w:rsid w:val="00624301"/>
    <w:rPr>
      <w:rFonts w:ascii="Arial" w:hAnsi="Arial" w:cs="Times New Roman"/>
      <w:sz w:val="20"/>
      <w:szCs w:val="20"/>
    </w:rPr>
  </w:style>
  <w:style w:type="paragraph" w:customStyle="1" w:styleId="Bullet1">
    <w:name w:val="Bullet 1"/>
    <w:basedOn w:val="Normal"/>
    <w:qFormat/>
    <w:rsid w:val="00A24245"/>
    <w:pPr>
      <w:numPr>
        <w:numId w:val="7"/>
      </w:numPr>
      <w:spacing w:before="40" w:after="40"/>
      <w:ind w:left="288" w:hanging="288"/>
    </w:pPr>
    <w:rPr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047CC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47CC9"/>
  </w:style>
  <w:style w:type="character" w:customStyle="1" w:styleId="CommentTextChar">
    <w:name w:val="Comment Text Char"/>
    <w:basedOn w:val="DefaultParagraphFont"/>
    <w:link w:val="CommentText"/>
    <w:uiPriority w:val="99"/>
    <w:rsid w:val="00047CC9"/>
    <w:rPr>
      <w:rFonts w:ascii="Arial" w:hAnsi="Arial" w:cs="Times New Roman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47CC9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47CC9"/>
    <w:rPr>
      <w:rFonts w:ascii="Segoe UI" w:hAnsi="Segoe UI" w:cs="Segoe UI"/>
      <w:sz w:val="18"/>
      <w:szCs w:val="18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A365C"/>
    <w:pPr>
      <w:spacing w:line="240" w:lineRule="auto"/>
    </w:pPr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A365C"/>
    <w:rPr>
      <w:rFonts w:ascii="Arial" w:hAnsi="Arial" w:cs="Times New Roman"/>
      <w:b/>
      <w:bCs/>
      <w:sz w:val="20"/>
      <w:szCs w:val="20"/>
    </w:rPr>
  </w:style>
  <w:style w:type="paragraph" w:styleId="Revision">
    <w:name w:val="Revision"/>
    <w:hidden/>
    <w:uiPriority w:val="99"/>
    <w:semiHidden/>
    <w:rsid w:val="00D73431"/>
    <w:pPr>
      <w:spacing w:after="0" w:line="240" w:lineRule="auto"/>
    </w:pPr>
    <w:rPr>
      <w:rFonts w:ascii="Arial" w:hAnsi="Arial" w:cs="Times New Roman"/>
      <w:sz w:val="20"/>
      <w:szCs w:val="20"/>
    </w:rPr>
  </w:style>
  <w:style w:type="paragraph" w:styleId="PlainText">
    <w:name w:val="Plain Text"/>
    <w:basedOn w:val="Normal"/>
    <w:link w:val="PlainTextChar"/>
    <w:semiHidden/>
    <w:rsid w:val="00761B6F"/>
    <w:pPr>
      <w:spacing w:before="0" w:after="0" w:line="240" w:lineRule="auto"/>
    </w:pPr>
    <w:rPr>
      <w:rFonts w:ascii="Courier New" w:eastAsia="Times New Roman" w:hAnsi="Courier New" w:cs="Courier New"/>
    </w:rPr>
  </w:style>
  <w:style w:type="character" w:customStyle="1" w:styleId="PlainTextChar">
    <w:name w:val="Plain Text Char"/>
    <w:basedOn w:val="DefaultParagraphFont"/>
    <w:link w:val="PlainText"/>
    <w:semiHidden/>
    <w:rsid w:val="00761B6F"/>
    <w:rPr>
      <w:rFonts w:ascii="Courier New" w:eastAsia="Times New Roman" w:hAnsi="Courier New" w:cs="Courier New"/>
      <w:sz w:val="20"/>
      <w:szCs w:val="20"/>
    </w:rPr>
  </w:style>
  <w:style w:type="paragraph" w:customStyle="1" w:styleId="Heading10">
    <w:name w:val="_Heading 1"/>
    <w:next w:val="Normal"/>
    <w:rsid w:val="00C44DAF"/>
    <w:pPr>
      <w:pageBreakBefore/>
      <w:numPr>
        <w:numId w:val="8"/>
      </w:numPr>
      <w:spacing w:before="120" w:after="240" w:line="240" w:lineRule="auto"/>
      <w:outlineLvl w:val="0"/>
    </w:pPr>
    <w:rPr>
      <w:rFonts w:ascii="Palatino Linotype" w:eastAsia="Times New Roman" w:hAnsi="Palatino Linotype" w:cs="Times New Roman"/>
      <w:color w:val="333333"/>
      <w:sz w:val="36"/>
      <w:szCs w:val="32"/>
      <w:lang w:val="en-GB" w:eastAsia="en-GB"/>
    </w:rPr>
  </w:style>
  <w:style w:type="paragraph" w:customStyle="1" w:styleId="Heading20">
    <w:name w:val="_Heading 2"/>
    <w:next w:val="Normal"/>
    <w:rsid w:val="00C44DAF"/>
    <w:pPr>
      <w:numPr>
        <w:ilvl w:val="1"/>
        <w:numId w:val="8"/>
      </w:numPr>
      <w:spacing w:before="120" w:after="120" w:line="240" w:lineRule="auto"/>
      <w:outlineLvl w:val="1"/>
    </w:pPr>
    <w:rPr>
      <w:rFonts w:ascii="Arial" w:eastAsia="Times New Roman" w:hAnsi="Arial" w:cs="Times New Roman"/>
      <w:b/>
      <w:bCs/>
      <w:sz w:val="24"/>
      <w:szCs w:val="19"/>
      <w:lang w:val="en-GB" w:eastAsia="en-GB"/>
    </w:rPr>
  </w:style>
  <w:style w:type="paragraph" w:customStyle="1" w:styleId="Heading30">
    <w:name w:val="_Heading 3"/>
    <w:next w:val="Normal"/>
    <w:rsid w:val="00C44DAF"/>
    <w:pPr>
      <w:numPr>
        <w:ilvl w:val="2"/>
        <w:numId w:val="8"/>
      </w:numPr>
      <w:spacing w:before="120" w:after="120" w:line="240" w:lineRule="auto"/>
      <w:outlineLvl w:val="2"/>
    </w:pPr>
    <w:rPr>
      <w:rFonts w:ascii="Arial" w:eastAsia="Times New Roman" w:hAnsi="Arial" w:cs="Times New Roman"/>
      <w:b/>
      <w:bCs/>
      <w:color w:val="000000"/>
      <w:lang w:val="en-GB" w:eastAsia="en-GB"/>
    </w:rPr>
  </w:style>
  <w:style w:type="numbering" w:customStyle="1" w:styleId="HeadingStyles">
    <w:name w:val="_ Heading Styles"/>
    <w:basedOn w:val="NoList"/>
    <w:rsid w:val="00C44DAF"/>
    <w:pPr>
      <w:numPr>
        <w:numId w:val="9"/>
      </w:numPr>
    </w:pPr>
  </w:style>
  <w:style w:type="paragraph" w:styleId="NoSpacing">
    <w:name w:val="No Spacing"/>
    <w:link w:val="NoSpacingChar"/>
    <w:uiPriority w:val="1"/>
    <w:qFormat/>
    <w:rsid w:val="00CE5129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CE5129"/>
    <w:rPr>
      <w:rFonts w:eastAsiaTheme="minorEastAsia"/>
    </w:rPr>
  </w:style>
  <w:style w:type="paragraph" w:customStyle="1" w:styleId="CoverTitle">
    <w:name w:val="Cover Title"/>
    <w:rsid w:val="00CE5129"/>
    <w:pPr>
      <w:autoSpaceDE w:val="0"/>
      <w:autoSpaceDN w:val="0"/>
      <w:adjustRightInd w:val="0"/>
      <w:spacing w:after="0" w:line="192" w:lineRule="auto"/>
    </w:pPr>
    <w:rPr>
      <w:rFonts w:asciiTheme="majorHAnsi" w:hAnsiTheme="majorHAnsi" w:cs="Arial"/>
      <w:b/>
      <w:bCs/>
      <w:caps/>
      <w:color w:val="FFFFFF" w:themeColor="background1"/>
      <w:sz w:val="48"/>
      <w:szCs w:val="48"/>
    </w:rPr>
  </w:style>
  <w:style w:type="paragraph" w:customStyle="1" w:styleId="CoverSubmissionInfo">
    <w:name w:val="Cover Submission Info"/>
    <w:rsid w:val="00CE5129"/>
    <w:pPr>
      <w:autoSpaceDE w:val="0"/>
      <w:autoSpaceDN w:val="0"/>
      <w:adjustRightInd w:val="0"/>
      <w:spacing w:after="0" w:line="240" w:lineRule="auto"/>
    </w:pPr>
    <w:rPr>
      <w:rFonts w:cs="Arial"/>
      <w:b/>
      <w:color w:val="FFFFFF"/>
      <w:sz w:val="24"/>
      <w:szCs w:val="20"/>
    </w:rPr>
  </w:style>
  <w:style w:type="paragraph" w:customStyle="1" w:styleId="Default">
    <w:name w:val="Default"/>
    <w:rsid w:val="00C3116E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  <w:lang w:val="en-IN"/>
    </w:rPr>
  </w:style>
  <w:style w:type="paragraph" w:styleId="NormalWeb">
    <w:name w:val="Normal (Web)"/>
    <w:basedOn w:val="Normal"/>
    <w:uiPriority w:val="99"/>
    <w:semiHidden/>
    <w:unhideWhenUsed/>
    <w:rsid w:val="00260CB3"/>
    <w:pPr>
      <w:spacing w:before="100" w:beforeAutospacing="1" w:after="100" w:afterAutospacing="1" w:line="240" w:lineRule="auto"/>
    </w:pPr>
    <w:rPr>
      <w:rFonts w:ascii="Times New Roman" w:eastAsiaTheme="minorEastAsia" w:hAnsi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804D28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4D28"/>
    <w:rPr>
      <w:rFonts w:ascii="Arial" w:hAnsi="Arial" w:cs="Times New Roman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804D28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4D28"/>
    <w:rPr>
      <w:rFonts w:ascii="Arial" w:hAnsi="Arial" w:cs="Times New Roman"/>
      <w:sz w:val="20"/>
      <w:szCs w:val="20"/>
    </w:rPr>
  </w:style>
  <w:style w:type="paragraph" w:customStyle="1" w:styleId="TableBullet1">
    <w:name w:val="Table Bullet 1"/>
    <w:basedOn w:val="Normal"/>
    <w:uiPriority w:val="2"/>
    <w:qFormat/>
    <w:rsid w:val="000D7973"/>
    <w:pPr>
      <w:numPr>
        <w:numId w:val="12"/>
      </w:numPr>
      <w:spacing w:before="20" w:after="20" w:line="240" w:lineRule="auto"/>
      <w:ind w:left="187" w:hanging="187"/>
    </w:pPr>
    <w:rPr>
      <w:rFonts w:eastAsia="Times New Roman" w:cs="Arial"/>
      <w:szCs w:val="18"/>
    </w:rPr>
  </w:style>
  <w:style w:type="character" w:styleId="Emphasis">
    <w:name w:val="Emphasis"/>
    <w:basedOn w:val="DefaultParagraphFont"/>
    <w:uiPriority w:val="20"/>
    <w:qFormat/>
    <w:rsid w:val="00E0530B"/>
    <w:rPr>
      <w:i/>
      <w:iCs/>
    </w:rPr>
  </w:style>
  <w:style w:type="character" w:styleId="Hyperlink">
    <w:name w:val="Hyperlink"/>
    <w:basedOn w:val="DefaultParagraphFont"/>
    <w:uiPriority w:val="99"/>
    <w:unhideWhenUsed/>
    <w:rsid w:val="00E86CF7"/>
    <w:rPr>
      <w:color w:val="0563C1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86CF7"/>
    <w:rPr>
      <w:color w:val="954F72"/>
      <w:u w:val="single"/>
    </w:rPr>
  </w:style>
  <w:style w:type="paragraph" w:customStyle="1" w:styleId="msonormal0">
    <w:name w:val="msonormal"/>
    <w:basedOn w:val="Normal"/>
    <w:rsid w:val="00E86CF7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paragraph" w:customStyle="1" w:styleId="xl68">
    <w:name w:val="xl68"/>
    <w:basedOn w:val="Normal"/>
    <w:rsid w:val="00E86CF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8EA9DB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/>
      <w:b/>
      <w:bCs/>
    </w:rPr>
  </w:style>
  <w:style w:type="paragraph" w:customStyle="1" w:styleId="xl69">
    <w:name w:val="xl69"/>
    <w:basedOn w:val="Normal"/>
    <w:rsid w:val="00E86CF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/>
    </w:rPr>
  </w:style>
  <w:style w:type="paragraph" w:customStyle="1" w:styleId="xl70">
    <w:name w:val="xl70"/>
    <w:basedOn w:val="Normal"/>
    <w:rsid w:val="00E86CF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/>
    </w:rPr>
  </w:style>
  <w:style w:type="paragraph" w:customStyle="1" w:styleId="xl71">
    <w:name w:val="xl71"/>
    <w:basedOn w:val="Normal"/>
    <w:rsid w:val="00E86CF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/>
    </w:rPr>
  </w:style>
  <w:style w:type="paragraph" w:customStyle="1" w:styleId="xl72">
    <w:name w:val="xl72"/>
    <w:basedOn w:val="Normal"/>
    <w:rsid w:val="00E86CF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/>
    </w:rPr>
  </w:style>
  <w:style w:type="paragraph" w:customStyle="1" w:styleId="xl73">
    <w:name w:val="xl73"/>
    <w:basedOn w:val="Normal"/>
    <w:rsid w:val="00E86CF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/>
    </w:rPr>
  </w:style>
  <w:style w:type="paragraph" w:customStyle="1" w:styleId="xl74">
    <w:name w:val="xl74"/>
    <w:basedOn w:val="Normal"/>
    <w:rsid w:val="00E86CF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/>
      <w:sz w:val="16"/>
      <w:szCs w:val="16"/>
    </w:rPr>
  </w:style>
  <w:style w:type="paragraph" w:customStyle="1" w:styleId="xl75">
    <w:name w:val="xl75"/>
    <w:basedOn w:val="Normal"/>
    <w:rsid w:val="00E86CF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/>
    </w:rPr>
  </w:style>
  <w:style w:type="paragraph" w:customStyle="1" w:styleId="xl76">
    <w:name w:val="xl76"/>
    <w:basedOn w:val="Normal"/>
    <w:rsid w:val="00E86CF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/>
      <w:color w:val="000000"/>
    </w:rPr>
  </w:style>
  <w:style w:type="paragraph" w:customStyle="1" w:styleId="xl77">
    <w:name w:val="xl77"/>
    <w:basedOn w:val="Normal"/>
    <w:rsid w:val="00E86CF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/>
    </w:rPr>
  </w:style>
  <w:style w:type="paragraph" w:customStyle="1" w:styleId="xl78">
    <w:name w:val="xl78"/>
    <w:basedOn w:val="Normal"/>
    <w:rsid w:val="00E86CF7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/>
    </w:rPr>
  </w:style>
  <w:style w:type="paragraph" w:customStyle="1" w:styleId="xl79">
    <w:name w:val="xl79"/>
    <w:basedOn w:val="Normal"/>
    <w:rsid w:val="00E86CF7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/>
    </w:rPr>
  </w:style>
  <w:style w:type="paragraph" w:customStyle="1" w:styleId="xl80">
    <w:name w:val="xl80"/>
    <w:basedOn w:val="Normal"/>
    <w:rsid w:val="00E86CF7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/>
    </w:rPr>
  </w:style>
  <w:style w:type="paragraph" w:customStyle="1" w:styleId="xl81">
    <w:name w:val="xl81"/>
    <w:basedOn w:val="Normal"/>
    <w:rsid w:val="00E86CF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/>
    </w:rPr>
  </w:style>
  <w:style w:type="paragraph" w:customStyle="1" w:styleId="xl82">
    <w:name w:val="xl82"/>
    <w:basedOn w:val="Normal"/>
    <w:rsid w:val="00E86CF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/>
    </w:rPr>
  </w:style>
  <w:style w:type="paragraph" w:customStyle="1" w:styleId="xl83">
    <w:name w:val="xl83"/>
    <w:basedOn w:val="Normal"/>
    <w:rsid w:val="00E86CF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/>
    </w:rPr>
  </w:style>
  <w:style w:type="paragraph" w:customStyle="1" w:styleId="xl84">
    <w:name w:val="xl84"/>
    <w:basedOn w:val="Normal"/>
    <w:rsid w:val="00E86CF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/>
    </w:rPr>
  </w:style>
  <w:style w:type="paragraph" w:customStyle="1" w:styleId="xl85">
    <w:name w:val="xl85"/>
    <w:basedOn w:val="Normal"/>
    <w:rsid w:val="00E86CF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/>
      <w:color w:val="000000"/>
    </w:rPr>
  </w:style>
  <w:style w:type="paragraph" w:customStyle="1" w:styleId="xl86">
    <w:name w:val="xl86"/>
    <w:basedOn w:val="Normal"/>
    <w:rsid w:val="00E86CF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/>
    </w:rPr>
  </w:style>
  <w:style w:type="paragraph" w:customStyle="1" w:styleId="xl87">
    <w:name w:val="xl87"/>
    <w:basedOn w:val="Normal"/>
    <w:rsid w:val="00E86CF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/>
    </w:rPr>
  </w:style>
  <w:style w:type="paragraph" w:customStyle="1" w:styleId="xl88">
    <w:name w:val="xl88"/>
    <w:basedOn w:val="Normal"/>
    <w:rsid w:val="00E86CF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/>
      <w:color w:val="000000"/>
    </w:rPr>
  </w:style>
  <w:style w:type="paragraph" w:customStyle="1" w:styleId="xl89">
    <w:name w:val="xl89"/>
    <w:basedOn w:val="Normal"/>
    <w:rsid w:val="00E86CF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/>
      <w:color w:val="FF0000"/>
    </w:rPr>
  </w:style>
  <w:style w:type="paragraph" w:customStyle="1" w:styleId="xl90">
    <w:name w:val="xl90"/>
    <w:basedOn w:val="Normal"/>
    <w:rsid w:val="00E86CF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/>
      <w:color w:val="FF0000"/>
    </w:rPr>
  </w:style>
  <w:style w:type="paragraph" w:customStyle="1" w:styleId="xl91">
    <w:name w:val="xl91"/>
    <w:basedOn w:val="Normal"/>
    <w:rsid w:val="00E86CF7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/>
    </w:rPr>
  </w:style>
  <w:style w:type="paragraph" w:customStyle="1" w:styleId="xl92">
    <w:name w:val="xl92"/>
    <w:basedOn w:val="Normal"/>
    <w:rsid w:val="00E86CF7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/>
    </w:rPr>
  </w:style>
  <w:style w:type="paragraph" w:customStyle="1" w:styleId="xl93">
    <w:name w:val="xl93"/>
    <w:basedOn w:val="Normal"/>
    <w:rsid w:val="00E86CF7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/>
    </w:rPr>
  </w:style>
  <w:style w:type="paragraph" w:customStyle="1" w:styleId="xl94">
    <w:name w:val="xl94"/>
    <w:basedOn w:val="Normal"/>
    <w:rsid w:val="00E86CF7"/>
    <w:pPr>
      <w:pBdr>
        <w:top w:val="single" w:sz="4" w:space="0" w:color="auto"/>
        <w:left w:val="single" w:sz="4" w:space="0" w:color="auto"/>
        <w:bottom w:val="single" w:sz="12" w:space="0" w:color="090EE7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/>
    </w:rPr>
  </w:style>
  <w:style w:type="paragraph" w:customStyle="1" w:styleId="xl95">
    <w:name w:val="xl95"/>
    <w:basedOn w:val="Normal"/>
    <w:rsid w:val="00E86CF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/>
    </w:rPr>
  </w:style>
  <w:style w:type="paragraph" w:customStyle="1" w:styleId="xl96">
    <w:name w:val="xl96"/>
    <w:basedOn w:val="Normal"/>
    <w:rsid w:val="00E86CF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/>
    </w:rPr>
  </w:style>
  <w:style w:type="paragraph" w:customStyle="1" w:styleId="xl97">
    <w:name w:val="xl97"/>
    <w:basedOn w:val="Normal"/>
    <w:rsid w:val="00E86CF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/>
    </w:rPr>
  </w:style>
  <w:style w:type="paragraph" w:customStyle="1" w:styleId="xl98">
    <w:name w:val="xl98"/>
    <w:basedOn w:val="Normal"/>
    <w:rsid w:val="00E86CF7"/>
    <w:pPr>
      <w:pBdr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/>
    </w:rPr>
  </w:style>
  <w:style w:type="paragraph" w:customStyle="1" w:styleId="xl99">
    <w:name w:val="xl99"/>
    <w:basedOn w:val="Normal"/>
    <w:rsid w:val="00E86CF7"/>
    <w:pPr>
      <w:pBdr>
        <w:top w:val="single" w:sz="4" w:space="0" w:color="auto"/>
        <w:left w:val="single" w:sz="4" w:space="0" w:color="auto"/>
        <w:bottom w:val="single" w:sz="12" w:space="0" w:color="090EE7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/>
    </w:rPr>
  </w:style>
  <w:style w:type="paragraph" w:customStyle="1" w:styleId="xl100">
    <w:name w:val="xl100"/>
    <w:basedOn w:val="Normal"/>
    <w:rsid w:val="00E86CF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/>
      <w:color w:val="000000"/>
    </w:rPr>
  </w:style>
  <w:style w:type="paragraph" w:customStyle="1" w:styleId="xl101">
    <w:name w:val="xl101"/>
    <w:basedOn w:val="Normal"/>
    <w:rsid w:val="00E86CF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/>
      <w:color w:val="000000"/>
    </w:rPr>
  </w:style>
  <w:style w:type="paragraph" w:customStyle="1" w:styleId="xl102">
    <w:name w:val="xl102"/>
    <w:basedOn w:val="Normal"/>
    <w:rsid w:val="00E86CF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/>
    </w:rPr>
  </w:style>
  <w:style w:type="paragraph" w:customStyle="1" w:styleId="xl103">
    <w:name w:val="xl103"/>
    <w:basedOn w:val="Normal"/>
    <w:rsid w:val="00E86CF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FFF2CC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/>
    </w:rPr>
  </w:style>
  <w:style w:type="paragraph" w:customStyle="1" w:styleId="xl104">
    <w:name w:val="xl104"/>
    <w:basedOn w:val="Normal"/>
    <w:rsid w:val="00E86CF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/>
    </w:rPr>
  </w:style>
  <w:style w:type="paragraph" w:customStyle="1" w:styleId="xl105">
    <w:name w:val="xl105"/>
    <w:basedOn w:val="Normal"/>
    <w:rsid w:val="00E86CF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/>
    </w:rPr>
  </w:style>
  <w:style w:type="paragraph" w:customStyle="1" w:styleId="xl106">
    <w:name w:val="xl106"/>
    <w:basedOn w:val="Normal"/>
    <w:rsid w:val="00E86CF7"/>
    <w:pPr>
      <w:pBdr>
        <w:left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/>
      <w:b/>
      <w:bCs/>
    </w:rPr>
  </w:style>
  <w:style w:type="paragraph" w:customStyle="1" w:styleId="xl107">
    <w:name w:val="xl107"/>
    <w:basedOn w:val="Normal"/>
    <w:rsid w:val="00E86CF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/>
    </w:rPr>
  </w:style>
  <w:style w:type="paragraph" w:customStyle="1" w:styleId="NormalBold">
    <w:name w:val="Normal Bold"/>
    <w:basedOn w:val="Normal"/>
    <w:link w:val="NormalBoldChar"/>
    <w:qFormat/>
    <w:rsid w:val="004A0ED2"/>
    <w:pPr>
      <w:spacing w:after="60" w:line="240" w:lineRule="auto"/>
    </w:pPr>
    <w:rPr>
      <w:rFonts w:asciiTheme="minorHAnsi" w:eastAsiaTheme="minorEastAsia" w:hAnsiTheme="minorHAnsi" w:cs="Arial"/>
      <w:b/>
      <w:sz w:val="22"/>
      <w:szCs w:val="22"/>
      <w:lang w:bidi="en-US"/>
    </w:rPr>
  </w:style>
  <w:style w:type="character" w:customStyle="1" w:styleId="NormalBoldChar">
    <w:name w:val="Normal Bold Char"/>
    <w:basedOn w:val="DefaultParagraphFont"/>
    <w:link w:val="NormalBold"/>
    <w:rsid w:val="004A0ED2"/>
    <w:rPr>
      <w:rFonts w:eastAsiaTheme="minorEastAsia" w:cs="Arial"/>
      <w:b/>
      <w:lang w:bidi="en-US"/>
    </w:rPr>
  </w:style>
  <w:style w:type="paragraph" w:customStyle="1" w:styleId="font5">
    <w:name w:val="font5"/>
    <w:basedOn w:val="Normal"/>
    <w:rsid w:val="00430440"/>
    <w:pPr>
      <w:spacing w:before="100" w:beforeAutospacing="1" w:after="100" w:afterAutospacing="1" w:line="240" w:lineRule="auto"/>
    </w:pPr>
    <w:rPr>
      <w:rFonts w:ascii="Calibri" w:eastAsia="Times New Roman" w:hAnsi="Calibri" w:cs="Calibri"/>
      <w:color w:val="000000"/>
      <w:sz w:val="16"/>
      <w:szCs w:val="16"/>
    </w:rPr>
  </w:style>
  <w:style w:type="paragraph" w:customStyle="1" w:styleId="font6">
    <w:name w:val="font6"/>
    <w:basedOn w:val="Normal"/>
    <w:rsid w:val="00430440"/>
    <w:pPr>
      <w:spacing w:before="100" w:beforeAutospacing="1" w:after="100" w:afterAutospacing="1" w:line="240" w:lineRule="auto"/>
    </w:pPr>
    <w:rPr>
      <w:rFonts w:ascii="Calibri" w:eastAsia="Times New Roman" w:hAnsi="Calibri" w:cs="Calibri"/>
      <w:color w:val="FF0000"/>
      <w:sz w:val="16"/>
      <w:szCs w:val="16"/>
    </w:rPr>
  </w:style>
  <w:style w:type="paragraph" w:customStyle="1" w:styleId="font7">
    <w:name w:val="font7"/>
    <w:basedOn w:val="Normal"/>
    <w:rsid w:val="00430440"/>
    <w:pPr>
      <w:spacing w:before="100" w:beforeAutospacing="1" w:after="100" w:afterAutospacing="1" w:line="240" w:lineRule="auto"/>
    </w:pPr>
    <w:rPr>
      <w:rFonts w:ascii="Tahoma" w:eastAsia="Times New Roman" w:hAnsi="Tahoma" w:cs="Tahoma"/>
      <w:color w:val="000000"/>
      <w:sz w:val="18"/>
      <w:szCs w:val="18"/>
    </w:rPr>
  </w:style>
  <w:style w:type="paragraph" w:customStyle="1" w:styleId="font8">
    <w:name w:val="font8"/>
    <w:basedOn w:val="Normal"/>
    <w:rsid w:val="00430440"/>
    <w:pPr>
      <w:spacing w:before="100" w:beforeAutospacing="1" w:after="100" w:afterAutospacing="1" w:line="240" w:lineRule="auto"/>
    </w:pPr>
    <w:rPr>
      <w:rFonts w:ascii="Tahoma" w:eastAsia="Times New Roman" w:hAnsi="Tahoma" w:cs="Tahoma"/>
      <w:b/>
      <w:bCs/>
      <w:color w:val="000000"/>
      <w:sz w:val="18"/>
      <w:szCs w:val="18"/>
    </w:rPr>
  </w:style>
  <w:style w:type="paragraph" w:customStyle="1" w:styleId="xl108">
    <w:name w:val="xl108"/>
    <w:basedOn w:val="Normal"/>
    <w:rsid w:val="0043044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/>
    </w:rPr>
  </w:style>
  <w:style w:type="paragraph" w:customStyle="1" w:styleId="xl109">
    <w:name w:val="xl109"/>
    <w:basedOn w:val="Normal"/>
    <w:rsid w:val="0043044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/>
    </w:rPr>
  </w:style>
  <w:style w:type="paragraph" w:customStyle="1" w:styleId="xl110">
    <w:name w:val="xl110"/>
    <w:basedOn w:val="Normal"/>
    <w:rsid w:val="0043044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/>
    </w:rPr>
  </w:style>
  <w:style w:type="paragraph" w:customStyle="1" w:styleId="xl111">
    <w:name w:val="xl111"/>
    <w:basedOn w:val="Normal"/>
    <w:rsid w:val="00430440"/>
    <w:pPr>
      <w:pBdr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/>
    </w:rPr>
  </w:style>
  <w:style w:type="paragraph" w:customStyle="1" w:styleId="xl112">
    <w:name w:val="xl112"/>
    <w:basedOn w:val="Normal"/>
    <w:rsid w:val="0043044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/>
      <w:sz w:val="24"/>
      <w:szCs w:val="24"/>
    </w:rPr>
  </w:style>
  <w:style w:type="paragraph" w:customStyle="1" w:styleId="xl113">
    <w:name w:val="xl113"/>
    <w:basedOn w:val="Normal"/>
    <w:rsid w:val="00430440"/>
    <w:pPr>
      <w:pBdr>
        <w:top w:val="single" w:sz="4" w:space="0" w:color="auto"/>
        <w:left w:val="single" w:sz="4" w:space="0" w:color="auto"/>
        <w:bottom w:val="single" w:sz="12" w:space="0" w:color="090EE7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/>
    </w:rPr>
  </w:style>
  <w:style w:type="paragraph" w:customStyle="1" w:styleId="xl114">
    <w:name w:val="xl114"/>
    <w:basedOn w:val="Normal"/>
    <w:rsid w:val="0043044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/>
      <w:color w:val="000000"/>
    </w:rPr>
  </w:style>
  <w:style w:type="paragraph" w:customStyle="1" w:styleId="xl115">
    <w:name w:val="xl115"/>
    <w:basedOn w:val="Normal"/>
    <w:rsid w:val="0043044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/>
      <w:color w:val="000000"/>
    </w:rPr>
  </w:style>
  <w:style w:type="paragraph" w:customStyle="1" w:styleId="xl116">
    <w:name w:val="xl116"/>
    <w:basedOn w:val="Normal"/>
    <w:rsid w:val="0043044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/>
    </w:rPr>
  </w:style>
  <w:style w:type="paragraph" w:customStyle="1" w:styleId="xl117">
    <w:name w:val="xl117"/>
    <w:basedOn w:val="Normal"/>
    <w:rsid w:val="0043044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/>
    </w:rPr>
  </w:style>
  <w:style w:type="paragraph" w:customStyle="1" w:styleId="xl118">
    <w:name w:val="xl118"/>
    <w:basedOn w:val="Normal"/>
    <w:rsid w:val="0043044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FFF2CC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/>
    </w:rPr>
  </w:style>
  <w:style w:type="paragraph" w:customStyle="1" w:styleId="xl119">
    <w:name w:val="xl119"/>
    <w:basedOn w:val="Normal"/>
    <w:rsid w:val="0043044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/>
      <w:color w:val="FF0000"/>
    </w:rPr>
  </w:style>
  <w:style w:type="paragraph" w:customStyle="1" w:styleId="xl120">
    <w:name w:val="xl120"/>
    <w:basedOn w:val="Normal"/>
    <w:rsid w:val="0043044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/>
    </w:rPr>
  </w:style>
  <w:style w:type="paragraph" w:customStyle="1" w:styleId="xl121">
    <w:name w:val="xl121"/>
    <w:basedOn w:val="Normal"/>
    <w:rsid w:val="0043044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FFF2CC" w:fill="FFFFFF"/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/>
    </w:rPr>
  </w:style>
  <w:style w:type="paragraph" w:customStyle="1" w:styleId="xl122">
    <w:name w:val="xl122"/>
    <w:basedOn w:val="Normal"/>
    <w:rsid w:val="0043044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/>
    </w:rPr>
  </w:style>
  <w:style w:type="paragraph" w:customStyle="1" w:styleId="xl123">
    <w:name w:val="xl123"/>
    <w:basedOn w:val="Normal"/>
    <w:rsid w:val="0043044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/>
    </w:rPr>
  </w:style>
  <w:style w:type="paragraph" w:customStyle="1" w:styleId="xl124">
    <w:name w:val="xl124"/>
    <w:basedOn w:val="Normal"/>
    <w:rsid w:val="0043044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/>
    </w:rPr>
  </w:style>
  <w:style w:type="paragraph" w:customStyle="1" w:styleId="xl125">
    <w:name w:val="xl125"/>
    <w:basedOn w:val="Normal"/>
    <w:rsid w:val="00430440"/>
    <w:pPr>
      <w:pBdr>
        <w:left w:val="single" w:sz="4" w:space="0" w:color="auto"/>
        <w:right w:val="single" w:sz="4" w:space="0" w:color="auto"/>
      </w:pBdr>
      <w:shd w:val="clear" w:color="000000" w:fill="8EA9DB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/>
      <w:b/>
      <w:bCs/>
    </w:rPr>
  </w:style>
  <w:style w:type="paragraph" w:customStyle="1" w:styleId="xl126">
    <w:name w:val="xl126"/>
    <w:basedOn w:val="Normal"/>
    <w:rsid w:val="00430440"/>
    <w:pPr>
      <w:pBdr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/>
    </w:rPr>
  </w:style>
  <w:style w:type="paragraph" w:customStyle="1" w:styleId="xl127">
    <w:name w:val="xl127"/>
    <w:basedOn w:val="Normal"/>
    <w:rsid w:val="00430440"/>
    <w:pPr>
      <w:pBdr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/>
    </w:rPr>
  </w:style>
  <w:style w:type="paragraph" w:customStyle="1" w:styleId="xl128">
    <w:name w:val="xl128"/>
    <w:basedOn w:val="Normal"/>
    <w:rsid w:val="0043044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top"/>
    </w:pPr>
    <w:rPr>
      <w:rFonts w:ascii="Times New Roman" w:eastAsia="Times New Roman" w:hAnsi="Times New Roman"/>
    </w:rPr>
  </w:style>
  <w:style w:type="paragraph" w:customStyle="1" w:styleId="xl129">
    <w:name w:val="xl129"/>
    <w:basedOn w:val="Normal"/>
    <w:rsid w:val="0043044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8EA9DB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/>
      <w:b/>
      <w:bCs/>
    </w:rPr>
  </w:style>
  <w:style w:type="paragraph" w:customStyle="1" w:styleId="xl130">
    <w:name w:val="xl130"/>
    <w:basedOn w:val="Normal"/>
    <w:rsid w:val="0043044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/>
      <w:sz w:val="24"/>
      <w:szCs w:val="24"/>
    </w:rPr>
  </w:style>
  <w:style w:type="paragraph" w:customStyle="1" w:styleId="xl131">
    <w:name w:val="xl131"/>
    <w:basedOn w:val="Normal"/>
    <w:rsid w:val="00430440"/>
    <w:pPr>
      <w:pBdr>
        <w:left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/>
      <w:b/>
      <w:bCs/>
    </w:rPr>
  </w:style>
  <w:style w:type="paragraph" w:customStyle="1" w:styleId="xl132">
    <w:name w:val="xl132"/>
    <w:basedOn w:val="Normal"/>
    <w:rsid w:val="0043044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/>
      <w:b/>
      <w:bCs/>
    </w:rPr>
  </w:style>
  <w:style w:type="paragraph" w:customStyle="1" w:styleId="xl133">
    <w:name w:val="xl133"/>
    <w:basedOn w:val="Normal"/>
    <w:rsid w:val="0043044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E7E6E6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/>
      <w:color w:val="FF0000"/>
      <w:sz w:val="16"/>
      <w:szCs w:val="16"/>
    </w:rPr>
  </w:style>
  <w:style w:type="table" w:styleId="GridTable5Dark-Accent1">
    <w:name w:val="Grid Table 5 Dark Accent 1"/>
    <w:basedOn w:val="TableNormal"/>
    <w:uiPriority w:val="50"/>
    <w:rsid w:val="0043044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GridTable5Dark-Accent5">
    <w:name w:val="Grid Table 5 Dark Accent 5"/>
    <w:basedOn w:val="TableNormal"/>
    <w:uiPriority w:val="50"/>
    <w:rsid w:val="0043044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69692B"/>
    <w:pPr>
      <w:keepLines/>
      <w:numPr>
        <w:numId w:val="0"/>
      </w:numPr>
      <w:spacing w:line="259" w:lineRule="auto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69692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9692B"/>
    <w:pPr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unhideWhenUsed/>
    <w:rsid w:val="0069692B"/>
    <w:pPr>
      <w:spacing w:after="100"/>
      <w:ind w:left="400"/>
    </w:pPr>
  </w:style>
  <w:style w:type="paragraph" w:customStyle="1" w:styleId="Bulleti">
    <w:name w:val="Bullet (i)"/>
    <w:basedOn w:val="Bullet1"/>
    <w:rsid w:val="009F2AD1"/>
    <w:pPr>
      <w:numPr>
        <w:numId w:val="20"/>
      </w:numPr>
      <w:spacing w:line="240" w:lineRule="auto"/>
      <w:ind w:left="432" w:hanging="432"/>
    </w:pPr>
    <w:rPr>
      <w:rFonts w:asciiTheme="minorHAnsi" w:hAnsiTheme="minorHAnsi"/>
    </w:rPr>
  </w:style>
  <w:style w:type="table" w:customStyle="1" w:styleId="TableGrid1">
    <w:name w:val="Table Grid1"/>
    <w:basedOn w:val="TableNormal"/>
    <w:next w:val="TableGrid"/>
    <w:uiPriority w:val="59"/>
    <w:rsid w:val="00EB5EA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24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83334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70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05980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65288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23119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96572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23074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0242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83461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95629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34200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12877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6942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9712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76048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82793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08101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33809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86274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06091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43696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93393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49441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3340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21378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81276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2510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63385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659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83199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71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1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48195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96860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39424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7086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96312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72904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65358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57732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95245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3453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44197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47720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78911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30919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98843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42078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81288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91194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80885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74549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9075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6541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7677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23356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73319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83899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901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14571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10582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53853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41621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19394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86929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26447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23231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47731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67561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09067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9005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39596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76559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3821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82883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46953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56832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97479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52861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09175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38836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91806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88252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6517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6450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17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8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04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82525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30183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92442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49151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1528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30186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14695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1707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69760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38816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65360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00356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97895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34531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2612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58207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7443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20228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97674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053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4718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39717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84812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05777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53466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0708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39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6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08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46148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97949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76207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13041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265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28666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86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2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9762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89647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76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4285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55012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03626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13241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86515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52250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01840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5697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90849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42386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28637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55990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86217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84980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61756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98769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60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47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88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12" w:space="0" w:color="EDEBEC"/>
                <w:bottom w:val="none" w:sz="0" w:space="0" w:color="auto"/>
                <w:right w:val="none" w:sz="0" w:space="0" w:color="auto"/>
              </w:divBdr>
              <w:divsChild>
                <w:div w:id="1473063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7294775">
                      <w:marLeft w:val="15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8526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7169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492770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711388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834707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347533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373800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546646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625552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210017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270693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36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48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2378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3516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87999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18670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96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3622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19637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527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58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85250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80525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65816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71243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90951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94164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99850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70488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8659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02802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5752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4700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49870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87392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73886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8065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96224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59078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39276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24693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62322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08216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92335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84772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54109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11779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96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91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0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12" w:space="0" w:color="EDEBEC"/>
                <w:bottom w:val="none" w:sz="0" w:space="0" w:color="auto"/>
                <w:right w:val="none" w:sz="0" w:space="0" w:color="auto"/>
              </w:divBdr>
              <w:divsChild>
                <w:div w:id="794105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2989152">
                      <w:marLeft w:val="15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53723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303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04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0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61868">
          <w:marLeft w:val="274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485870">
          <w:marLeft w:val="274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29362">
          <w:marLeft w:val="57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0319">
          <w:marLeft w:val="57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72139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65859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95406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19892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7205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816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81788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microsoft.com/office/2011/relationships/commentsExtended" Target="commentsExtended.xml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microsoft.com/office/2011/relationships/people" Target="people.xml"/><Relationship Id="rId7" Type="http://schemas.openxmlformats.org/officeDocument/2006/relationships/endnotes" Target="endnotes.xml"/><Relationship Id="rId12" Type="http://schemas.openxmlformats.org/officeDocument/2006/relationships/comments" Target="comments.xml"/><Relationship Id="rId17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1.wdp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microsoft.com/office/2016/09/relationships/commentsIds" Target="commentsIds.xm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CD776B-A29D-4FC0-A8DF-A3EA108A2B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12</Pages>
  <Words>2663</Words>
  <Characters>15183</Characters>
  <Application>Microsoft Office Word</Application>
  <DocSecurity>0</DocSecurity>
  <Lines>126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Dilip, Guruprasad</dc:creator>
  <cp:keywords/>
  <dc:description/>
  <cp:lastModifiedBy>Bontu, Siva</cp:lastModifiedBy>
  <cp:revision>4</cp:revision>
  <dcterms:created xsi:type="dcterms:W3CDTF">2018-07-17T10:26:00Z</dcterms:created>
  <dcterms:modified xsi:type="dcterms:W3CDTF">2018-07-17T10:46:00Z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bc0f418-96a4-4caf-9d7c-ccc5ec7f9d91_Enabled">
    <vt:lpwstr>True</vt:lpwstr>
  </property>
  <property fmtid="{D5CDD505-2E9C-101B-9397-08002B2CF9AE}" pid="3" name="MSIP_Label_1bc0f418-96a4-4caf-9d7c-ccc5ec7f9d91_SiteId">
    <vt:lpwstr>e0793d39-0939-496d-b129-198edd916feb</vt:lpwstr>
  </property>
  <property fmtid="{D5CDD505-2E9C-101B-9397-08002B2CF9AE}" pid="4" name="MSIP_Label_1bc0f418-96a4-4caf-9d7c-ccc5ec7f9d91_Owner">
    <vt:lpwstr>sheikh.azharul.islam@accenture.com</vt:lpwstr>
  </property>
  <property fmtid="{D5CDD505-2E9C-101B-9397-08002B2CF9AE}" pid="5" name="MSIP_Label_1bc0f418-96a4-4caf-9d7c-ccc5ec7f9d91_SetDate">
    <vt:lpwstr>2018-07-11T12:30:10.4573214Z</vt:lpwstr>
  </property>
  <property fmtid="{D5CDD505-2E9C-101B-9397-08002B2CF9AE}" pid="6" name="MSIP_Label_1bc0f418-96a4-4caf-9d7c-ccc5ec7f9d91_Name">
    <vt:lpwstr>Unrestricted</vt:lpwstr>
  </property>
  <property fmtid="{D5CDD505-2E9C-101B-9397-08002B2CF9AE}" pid="7" name="MSIP_Label_1bc0f418-96a4-4caf-9d7c-ccc5ec7f9d91_Application">
    <vt:lpwstr>Microsoft Azure Information Protection</vt:lpwstr>
  </property>
  <property fmtid="{D5CDD505-2E9C-101B-9397-08002B2CF9AE}" pid="8" name="MSIP_Label_1bc0f418-96a4-4caf-9d7c-ccc5ec7f9d91_Extended_MSFT_Method">
    <vt:lpwstr>Manual</vt:lpwstr>
  </property>
  <property fmtid="{D5CDD505-2E9C-101B-9397-08002B2CF9AE}" pid="9" name="Sensitivity">
    <vt:lpwstr>Unrestricted</vt:lpwstr>
  </property>
</Properties>
</file>